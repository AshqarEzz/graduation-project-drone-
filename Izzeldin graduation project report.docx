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FDB96" w14:textId="77777777" w:rsidR="00972FF1" w:rsidRDefault="00972FF1">
      <w:pPr>
        <w:ind w:left="0" w:hanging="2"/>
        <w:rPr>
          <w:sz w:val="22"/>
          <w:szCs w:val="22"/>
        </w:rPr>
      </w:pPr>
      <w:bookmarkStart w:id="0" w:name="_Hlk199706860"/>
      <w:bookmarkEnd w:id="0"/>
    </w:p>
    <w:p w14:paraId="3817C4FD" w14:textId="77777777" w:rsidR="00972FF1" w:rsidRDefault="00972FF1">
      <w:pPr>
        <w:jc w:val="center"/>
        <w:rPr>
          <w:rFonts w:eastAsia="Arial"/>
          <w:sz w:val="8"/>
          <w:szCs w:val="8"/>
        </w:rPr>
      </w:pPr>
    </w:p>
    <w:p w14:paraId="02ECE56E" w14:textId="77777777" w:rsidR="00972FF1" w:rsidRDefault="00000000">
      <w:pPr>
        <w:spacing w:line="360" w:lineRule="auto"/>
        <w:ind w:left="1" w:hanging="3"/>
        <w:jc w:val="center"/>
        <w:rPr>
          <w:rFonts w:eastAsia="Arial"/>
          <w:sz w:val="32"/>
          <w:szCs w:val="32"/>
        </w:rPr>
      </w:pPr>
      <w:r>
        <w:rPr>
          <w:rFonts w:eastAsia="Arial"/>
          <w:b/>
          <w:sz w:val="32"/>
          <w:szCs w:val="32"/>
        </w:rPr>
        <w:t>T.C.</w:t>
      </w:r>
    </w:p>
    <w:p w14:paraId="552A5413" w14:textId="77777777" w:rsidR="00972FF1" w:rsidRDefault="00000000">
      <w:pPr>
        <w:spacing w:line="360" w:lineRule="auto"/>
        <w:ind w:left="1" w:hanging="3"/>
        <w:jc w:val="center"/>
        <w:rPr>
          <w:rFonts w:eastAsia="Arial"/>
          <w:b/>
          <w:sz w:val="32"/>
          <w:szCs w:val="32"/>
        </w:rPr>
      </w:pPr>
      <w:r>
        <w:rPr>
          <w:rFonts w:eastAsia="Arial"/>
          <w:b/>
          <w:sz w:val="32"/>
          <w:szCs w:val="32"/>
        </w:rPr>
        <w:t>İSTANBUL ATLAS ÜNİVERSİTESİ</w:t>
      </w:r>
    </w:p>
    <w:p w14:paraId="53E82FB3" w14:textId="77777777" w:rsidR="00972FF1" w:rsidRDefault="00000000">
      <w:pPr>
        <w:spacing w:line="360" w:lineRule="auto"/>
        <w:ind w:left="1" w:hanging="3"/>
        <w:jc w:val="center"/>
        <w:rPr>
          <w:rFonts w:eastAsia="Arial"/>
          <w:b/>
          <w:sz w:val="32"/>
          <w:szCs w:val="32"/>
        </w:rPr>
      </w:pPr>
      <w:r>
        <w:rPr>
          <w:rFonts w:eastAsia="Arial"/>
          <w:b/>
          <w:sz w:val="32"/>
          <w:szCs w:val="32"/>
        </w:rPr>
        <w:t xml:space="preserve">MÜHENDİSLİK VE DOĞA BİLİMLERİ </w:t>
      </w:r>
    </w:p>
    <w:p w14:paraId="0D7ACBDC" w14:textId="77777777" w:rsidR="00972FF1" w:rsidRDefault="00000000">
      <w:pPr>
        <w:spacing w:line="360" w:lineRule="auto"/>
        <w:ind w:left="1" w:hanging="3"/>
        <w:jc w:val="center"/>
        <w:rPr>
          <w:rFonts w:eastAsia="Arial"/>
          <w:b/>
          <w:sz w:val="32"/>
          <w:szCs w:val="32"/>
        </w:rPr>
      </w:pPr>
      <w:r>
        <w:rPr>
          <w:rFonts w:eastAsia="Arial"/>
          <w:b/>
          <w:sz w:val="32"/>
          <w:szCs w:val="32"/>
        </w:rPr>
        <w:t>FAKÜLTESİ</w:t>
      </w:r>
    </w:p>
    <w:p w14:paraId="3AEB64A1" w14:textId="77777777" w:rsidR="00972FF1" w:rsidRDefault="00000000">
      <w:pPr>
        <w:ind w:left="0" w:hanging="2"/>
        <w:jc w:val="center"/>
        <w:rPr>
          <w:rFonts w:eastAsia="Arial"/>
          <w:sz w:val="28"/>
          <w:szCs w:val="28"/>
        </w:rPr>
      </w:pPr>
      <w:r>
        <w:rPr>
          <w:noProof/>
        </w:rPr>
        <w:drawing>
          <wp:anchor distT="0" distB="0" distL="114300" distR="114300" simplePos="0" relativeHeight="251659264" behindDoc="0" locked="0" layoutInCell="1" allowOverlap="1" wp14:anchorId="2B453376" wp14:editId="18D3F14A">
            <wp:simplePos x="0" y="0"/>
            <wp:positionH relativeFrom="column">
              <wp:posOffset>2179320</wp:posOffset>
            </wp:positionH>
            <wp:positionV relativeFrom="paragraph">
              <wp:posOffset>95250</wp:posOffset>
            </wp:positionV>
            <wp:extent cx="1400175" cy="134112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3"/>
                    <a:srcRect/>
                    <a:stretch>
                      <a:fillRect/>
                    </a:stretch>
                  </pic:blipFill>
                  <pic:spPr>
                    <a:xfrm>
                      <a:off x="0" y="0"/>
                      <a:ext cx="1399858" cy="1341122"/>
                    </a:xfrm>
                    <a:prstGeom prst="rect">
                      <a:avLst/>
                    </a:prstGeom>
                  </pic:spPr>
                </pic:pic>
              </a:graphicData>
            </a:graphic>
          </wp:anchor>
        </w:drawing>
      </w:r>
    </w:p>
    <w:p w14:paraId="738046AF" w14:textId="77777777" w:rsidR="00972FF1" w:rsidRDefault="00972FF1">
      <w:pPr>
        <w:ind w:left="1" w:hanging="3"/>
        <w:rPr>
          <w:rFonts w:eastAsia="Arial"/>
          <w:sz w:val="28"/>
          <w:szCs w:val="28"/>
        </w:rPr>
      </w:pPr>
    </w:p>
    <w:p w14:paraId="1B248B62" w14:textId="77777777" w:rsidR="00972FF1" w:rsidRDefault="00972FF1">
      <w:pPr>
        <w:ind w:left="1" w:hanging="3"/>
        <w:jc w:val="center"/>
        <w:rPr>
          <w:rFonts w:eastAsia="Arial"/>
          <w:sz w:val="28"/>
          <w:szCs w:val="28"/>
        </w:rPr>
      </w:pPr>
    </w:p>
    <w:p w14:paraId="6403DFFA" w14:textId="77777777" w:rsidR="00972FF1" w:rsidRDefault="00972FF1">
      <w:pPr>
        <w:ind w:left="1" w:hanging="3"/>
        <w:jc w:val="center"/>
        <w:rPr>
          <w:rFonts w:eastAsia="Arial"/>
          <w:sz w:val="28"/>
          <w:szCs w:val="28"/>
        </w:rPr>
      </w:pPr>
    </w:p>
    <w:p w14:paraId="03B46E90" w14:textId="77777777" w:rsidR="00972FF1" w:rsidRDefault="00972FF1">
      <w:pPr>
        <w:ind w:left="1" w:hanging="3"/>
        <w:jc w:val="center"/>
        <w:rPr>
          <w:rFonts w:eastAsia="Arial"/>
          <w:sz w:val="28"/>
          <w:szCs w:val="28"/>
        </w:rPr>
      </w:pPr>
    </w:p>
    <w:p w14:paraId="3C023DA4" w14:textId="77777777" w:rsidR="00972FF1" w:rsidRDefault="00972FF1">
      <w:pPr>
        <w:ind w:left="1" w:hanging="3"/>
        <w:jc w:val="center"/>
        <w:rPr>
          <w:rFonts w:eastAsia="Arial"/>
          <w:sz w:val="28"/>
          <w:szCs w:val="28"/>
        </w:rPr>
      </w:pPr>
    </w:p>
    <w:p w14:paraId="3D038050" w14:textId="77777777" w:rsidR="00972FF1" w:rsidRDefault="00972FF1">
      <w:pPr>
        <w:ind w:left="0" w:hanging="2"/>
        <w:rPr>
          <w:rFonts w:eastAsia="Arial"/>
        </w:rPr>
      </w:pPr>
    </w:p>
    <w:p w14:paraId="4A5E5EB2" w14:textId="77777777" w:rsidR="00972FF1" w:rsidRDefault="00972FF1">
      <w:pPr>
        <w:ind w:left="0" w:hanging="2"/>
        <w:rPr>
          <w:rFonts w:eastAsia="Arial"/>
        </w:rPr>
      </w:pPr>
    </w:p>
    <w:p w14:paraId="2163A024" w14:textId="77777777" w:rsidR="00972FF1" w:rsidRDefault="00972FF1">
      <w:pPr>
        <w:ind w:left="0" w:hanging="2"/>
        <w:rPr>
          <w:rFonts w:eastAsia="Arial"/>
        </w:rPr>
      </w:pPr>
    </w:p>
    <w:p w14:paraId="060357E1" w14:textId="77777777" w:rsidR="00972FF1" w:rsidRDefault="00972FF1">
      <w:pPr>
        <w:ind w:left="0" w:hanging="2"/>
        <w:rPr>
          <w:rFonts w:eastAsia="Arial"/>
        </w:rPr>
      </w:pPr>
    </w:p>
    <w:p w14:paraId="494EFB33" w14:textId="77777777" w:rsidR="00972FF1" w:rsidRDefault="00972FF1">
      <w:pPr>
        <w:ind w:left="0" w:hanging="2"/>
        <w:jc w:val="center"/>
        <w:rPr>
          <w:rFonts w:eastAsia="Arial"/>
        </w:rPr>
      </w:pPr>
    </w:p>
    <w:p w14:paraId="7607B0A9" w14:textId="77777777" w:rsidR="00972FF1" w:rsidRDefault="00000000">
      <w:pPr>
        <w:ind w:left="0" w:hanging="2"/>
        <w:jc w:val="center"/>
        <w:rPr>
          <w:rFonts w:eastAsia="Arial"/>
          <w:b/>
        </w:rPr>
      </w:pPr>
      <w:r>
        <w:rPr>
          <w:rFonts w:eastAsia="Arial"/>
          <w:b/>
        </w:rPr>
        <w:t xml:space="preserve">Project name </w:t>
      </w:r>
    </w:p>
    <w:p w14:paraId="20113B22" w14:textId="77777777" w:rsidR="00972FF1" w:rsidRDefault="00000000">
      <w:pPr>
        <w:ind w:left="0" w:hanging="2"/>
        <w:jc w:val="center"/>
        <w:rPr>
          <w:rFonts w:eastAsia="Arial"/>
          <w:b/>
        </w:rPr>
      </w:pPr>
      <w:r>
        <w:rPr>
          <w:rFonts w:eastAsia="Arial"/>
          <w:b/>
        </w:rPr>
        <w:t>Self-built UAV quadcopter drone</w:t>
      </w:r>
    </w:p>
    <w:p w14:paraId="50164504" w14:textId="77777777" w:rsidR="00972FF1" w:rsidRDefault="00972FF1">
      <w:pPr>
        <w:ind w:left="1" w:hanging="3"/>
        <w:jc w:val="center"/>
        <w:rPr>
          <w:rFonts w:eastAsia="Arial"/>
          <w:sz w:val="28"/>
          <w:szCs w:val="28"/>
        </w:rPr>
      </w:pPr>
    </w:p>
    <w:p w14:paraId="0162971A" w14:textId="77777777" w:rsidR="00972FF1" w:rsidRDefault="00972FF1">
      <w:pPr>
        <w:ind w:left="1" w:hanging="3"/>
        <w:jc w:val="center"/>
        <w:rPr>
          <w:rFonts w:eastAsia="Arial"/>
          <w:sz w:val="28"/>
          <w:szCs w:val="28"/>
        </w:rPr>
      </w:pPr>
    </w:p>
    <w:p w14:paraId="3E4B8275" w14:textId="77777777" w:rsidR="00972FF1" w:rsidRDefault="00972FF1">
      <w:pPr>
        <w:ind w:left="1" w:hanging="3"/>
        <w:jc w:val="center"/>
        <w:rPr>
          <w:rFonts w:eastAsia="Arial"/>
          <w:sz w:val="28"/>
          <w:szCs w:val="28"/>
        </w:rPr>
      </w:pPr>
    </w:p>
    <w:p w14:paraId="71D89D51" w14:textId="77777777" w:rsidR="00972FF1" w:rsidRDefault="00972FF1">
      <w:pPr>
        <w:ind w:left="1" w:hanging="3"/>
        <w:jc w:val="center"/>
        <w:rPr>
          <w:rFonts w:eastAsia="Arial"/>
          <w:sz w:val="28"/>
          <w:szCs w:val="28"/>
        </w:rPr>
      </w:pPr>
    </w:p>
    <w:p w14:paraId="1E18176D" w14:textId="77777777" w:rsidR="00972FF1" w:rsidRDefault="00000000">
      <w:pPr>
        <w:ind w:left="0" w:hanging="2"/>
        <w:jc w:val="center"/>
        <w:rPr>
          <w:rFonts w:eastAsia="Arial"/>
          <w:b/>
        </w:rPr>
      </w:pPr>
      <w:r>
        <w:rPr>
          <w:rFonts w:eastAsia="Arial"/>
          <w:b/>
        </w:rPr>
        <w:t>Name Surname student number</w:t>
      </w:r>
    </w:p>
    <w:p w14:paraId="1D4772C3" w14:textId="77777777" w:rsidR="00972FF1" w:rsidRDefault="00000000">
      <w:pPr>
        <w:ind w:left="0" w:hanging="2"/>
        <w:jc w:val="center"/>
        <w:rPr>
          <w:rFonts w:eastAsia="Arial"/>
        </w:rPr>
      </w:pPr>
      <w:r>
        <w:rPr>
          <w:rFonts w:eastAsia="Arial"/>
          <w:b/>
        </w:rPr>
        <w:t>Izzeldin Alashqar 210504516</w:t>
      </w:r>
    </w:p>
    <w:p w14:paraId="590A653A" w14:textId="77777777" w:rsidR="00972FF1" w:rsidRDefault="00972FF1">
      <w:pPr>
        <w:ind w:left="2" w:hanging="4"/>
        <w:rPr>
          <w:rFonts w:eastAsia="Arial"/>
          <w:sz w:val="36"/>
          <w:szCs w:val="36"/>
        </w:rPr>
      </w:pPr>
    </w:p>
    <w:p w14:paraId="7EDA395C" w14:textId="77777777" w:rsidR="00972FF1" w:rsidRDefault="00972FF1">
      <w:pPr>
        <w:ind w:left="0" w:hanging="2"/>
        <w:jc w:val="center"/>
        <w:rPr>
          <w:rFonts w:eastAsia="Arial"/>
        </w:rPr>
      </w:pPr>
    </w:p>
    <w:p w14:paraId="14D76FB7" w14:textId="77777777" w:rsidR="00972FF1" w:rsidRDefault="00972FF1">
      <w:pPr>
        <w:ind w:left="0" w:hanging="2"/>
        <w:jc w:val="center"/>
        <w:rPr>
          <w:rFonts w:eastAsia="Arial"/>
        </w:rPr>
      </w:pPr>
    </w:p>
    <w:p w14:paraId="27E58B89" w14:textId="77777777" w:rsidR="00972FF1" w:rsidRDefault="00000000">
      <w:pPr>
        <w:ind w:left="0" w:hanging="2"/>
        <w:jc w:val="center"/>
        <w:rPr>
          <w:rFonts w:eastAsia="Arial"/>
          <w:b/>
          <w:bCs/>
        </w:rPr>
      </w:pPr>
      <w:r>
        <w:rPr>
          <w:rFonts w:eastAsia="Arial"/>
          <w:b/>
          <w:bCs/>
        </w:rPr>
        <w:t>Bachelor’s Degree Graduation Thesis</w:t>
      </w:r>
    </w:p>
    <w:p w14:paraId="2C26C842" w14:textId="77777777" w:rsidR="00972FF1" w:rsidRDefault="00972FF1">
      <w:pPr>
        <w:ind w:left="0" w:hanging="2"/>
        <w:jc w:val="center"/>
        <w:rPr>
          <w:rFonts w:eastAsia="Arial"/>
        </w:rPr>
      </w:pPr>
    </w:p>
    <w:p w14:paraId="66DD5C5F" w14:textId="77777777" w:rsidR="00972FF1" w:rsidRDefault="00000000">
      <w:pPr>
        <w:ind w:left="0" w:hanging="2"/>
        <w:jc w:val="center"/>
        <w:rPr>
          <w:rFonts w:eastAsia="Arial"/>
          <w:b/>
          <w:bCs/>
        </w:rPr>
      </w:pPr>
      <w:r>
        <w:rPr>
          <w:rFonts w:eastAsia="Arial"/>
          <w:b/>
          <w:bCs/>
        </w:rPr>
        <w:t>Software Engineering</w:t>
      </w:r>
    </w:p>
    <w:p w14:paraId="552DA4E4" w14:textId="77777777" w:rsidR="00972FF1" w:rsidRDefault="00972FF1">
      <w:pPr>
        <w:ind w:left="0" w:hanging="2"/>
        <w:jc w:val="center"/>
        <w:rPr>
          <w:rFonts w:eastAsia="Arial"/>
        </w:rPr>
      </w:pPr>
    </w:p>
    <w:p w14:paraId="531BACBF" w14:textId="77777777" w:rsidR="00972FF1" w:rsidRDefault="00000000">
      <w:pPr>
        <w:ind w:left="0" w:hanging="2"/>
        <w:jc w:val="center"/>
        <w:rPr>
          <w:rFonts w:eastAsia="Arial"/>
        </w:rPr>
      </w:pPr>
      <w:r>
        <w:rPr>
          <w:rFonts w:eastAsia="Arial"/>
          <w:b/>
          <w:bCs/>
        </w:rPr>
        <w:t>Department of Software Engineering</w:t>
      </w:r>
    </w:p>
    <w:p w14:paraId="67BF0722" w14:textId="77777777" w:rsidR="00972FF1" w:rsidRDefault="00972FF1">
      <w:pPr>
        <w:ind w:left="0" w:hanging="2"/>
        <w:jc w:val="center"/>
        <w:rPr>
          <w:rFonts w:eastAsia="Arial"/>
        </w:rPr>
      </w:pPr>
    </w:p>
    <w:p w14:paraId="268184D6" w14:textId="77777777" w:rsidR="00972FF1" w:rsidRDefault="00972FF1">
      <w:pPr>
        <w:ind w:left="0" w:hanging="2"/>
        <w:jc w:val="center"/>
        <w:rPr>
          <w:rFonts w:eastAsia="Arial"/>
        </w:rPr>
      </w:pPr>
    </w:p>
    <w:p w14:paraId="51D1C548" w14:textId="77777777" w:rsidR="00972FF1" w:rsidRDefault="00972FF1">
      <w:pPr>
        <w:ind w:left="0" w:hanging="2"/>
        <w:jc w:val="center"/>
        <w:rPr>
          <w:rFonts w:eastAsia="Arial"/>
        </w:rPr>
      </w:pPr>
    </w:p>
    <w:p w14:paraId="778A3631" w14:textId="77777777" w:rsidR="00972FF1" w:rsidRDefault="00972FF1">
      <w:pPr>
        <w:ind w:left="0" w:hanging="2"/>
        <w:jc w:val="center"/>
        <w:rPr>
          <w:rFonts w:eastAsia="Arial"/>
        </w:rPr>
      </w:pPr>
    </w:p>
    <w:p w14:paraId="0C4DEA3E" w14:textId="77777777" w:rsidR="00972FF1" w:rsidRDefault="00972FF1">
      <w:pPr>
        <w:ind w:left="0" w:hanging="2"/>
        <w:jc w:val="center"/>
        <w:rPr>
          <w:rFonts w:eastAsia="Arial"/>
        </w:rPr>
      </w:pPr>
    </w:p>
    <w:p w14:paraId="24200A7E" w14:textId="77777777" w:rsidR="00972FF1" w:rsidRDefault="00000000">
      <w:pPr>
        <w:ind w:left="0" w:hanging="2"/>
        <w:jc w:val="center"/>
        <w:rPr>
          <w:rFonts w:eastAsia="Arial"/>
        </w:rPr>
      </w:pPr>
      <w:r>
        <w:rPr>
          <w:rFonts w:eastAsia="Arial"/>
        </w:rPr>
        <w:t>Advisor</w:t>
      </w:r>
    </w:p>
    <w:p w14:paraId="7C3F3F90" w14:textId="77777777" w:rsidR="00972FF1" w:rsidRDefault="00972FF1">
      <w:pPr>
        <w:ind w:left="0" w:hanging="2"/>
        <w:jc w:val="center"/>
        <w:rPr>
          <w:rFonts w:eastAsia="Arial"/>
        </w:rPr>
      </w:pPr>
    </w:p>
    <w:p w14:paraId="21767592" w14:textId="77777777" w:rsidR="00972FF1" w:rsidRDefault="00000000">
      <w:pPr>
        <w:ind w:left="0" w:hanging="2"/>
        <w:jc w:val="center"/>
        <w:rPr>
          <w:rFonts w:eastAsia="Arial"/>
        </w:rPr>
      </w:pPr>
      <w:r>
        <w:rPr>
          <w:rFonts w:eastAsia="Arial"/>
        </w:rPr>
        <w:t>Prof. Dr. Naim Ajlouni</w:t>
      </w:r>
    </w:p>
    <w:p w14:paraId="58891810" w14:textId="77777777" w:rsidR="00972FF1" w:rsidRDefault="00972FF1">
      <w:pPr>
        <w:ind w:left="0" w:hanging="2"/>
        <w:jc w:val="center"/>
        <w:rPr>
          <w:rFonts w:eastAsia="Arial"/>
        </w:rPr>
      </w:pPr>
    </w:p>
    <w:p w14:paraId="1E6CF63B" w14:textId="77777777" w:rsidR="00972FF1" w:rsidRDefault="00972FF1">
      <w:pPr>
        <w:ind w:left="0" w:hanging="2"/>
        <w:rPr>
          <w:rFonts w:eastAsia="Arial"/>
        </w:rPr>
      </w:pPr>
    </w:p>
    <w:p w14:paraId="552EF5CC" w14:textId="77777777" w:rsidR="00972FF1" w:rsidRDefault="00972FF1">
      <w:pPr>
        <w:ind w:left="0" w:hanging="2"/>
        <w:jc w:val="center"/>
        <w:rPr>
          <w:rFonts w:eastAsia="Arial"/>
        </w:rPr>
      </w:pPr>
    </w:p>
    <w:p w14:paraId="05986E14" w14:textId="77777777" w:rsidR="00972FF1" w:rsidRDefault="00972FF1">
      <w:pPr>
        <w:ind w:left="0" w:hanging="2"/>
        <w:rPr>
          <w:rFonts w:eastAsia="Arial"/>
        </w:rPr>
      </w:pPr>
    </w:p>
    <w:p w14:paraId="43C39602" w14:textId="77777777" w:rsidR="00972FF1" w:rsidRDefault="00972FF1">
      <w:pPr>
        <w:ind w:left="0" w:hanging="2"/>
        <w:rPr>
          <w:rFonts w:eastAsia="Arial"/>
        </w:rPr>
      </w:pPr>
    </w:p>
    <w:p w14:paraId="415EB307" w14:textId="157241B0" w:rsidR="00972FF1" w:rsidRDefault="005F0DAB">
      <w:pPr>
        <w:ind w:left="0" w:hanging="2"/>
        <w:jc w:val="center"/>
        <w:rPr>
          <w:rFonts w:eastAsia="Arial"/>
        </w:rPr>
      </w:pPr>
      <w:r>
        <w:rPr>
          <w:rFonts w:eastAsia="Arial"/>
        </w:rPr>
        <w:t>May, 2025</w:t>
      </w:r>
    </w:p>
    <w:p w14:paraId="6906E763" w14:textId="77777777" w:rsidR="00972FF1" w:rsidRDefault="00972FF1">
      <w:pPr>
        <w:ind w:leftChars="0" w:left="0" w:firstLineChars="0" w:firstLine="0"/>
        <w:rPr>
          <w:rFonts w:eastAsia="Arial"/>
        </w:rPr>
      </w:pPr>
    </w:p>
    <w:p w14:paraId="48E7A49F" w14:textId="77777777" w:rsidR="00972FF1" w:rsidRDefault="00972FF1">
      <w:pPr>
        <w:ind w:left="2" w:hanging="4"/>
        <w:rPr>
          <w:rFonts w:eastAsia="Arial"/>
          <w:b/>
          <w:sz w:val="44"/>
          <w:szCs w:val="44"/>
        </w:rPr>
      </w:pPr>
    </w:p>
    <w:p w14:paraId="79A33190" w14:textId="77777777" w:rsidR="00972FF1" w:rsidRDefault="00000000">
      <w:pPr>
        <w:ind w:left="2" w:hanging="4"/>
        <w:rPr>
          <w:rFonts w:eastAsia="Arial"/>
          <w:b/>
          <w:sz w:val="44"/>
          <w:szCs w:val="44"/>
        </w:rPr>
      </w:pPr>
      <w:r>
        <w:rPr>
          <w:rFonts w:eastAsia="Arial"/>
          <w:b/>
          <w:sz w:val="44"/>
          <w:szCs w:val="44"/>
        </w:rPr>
        <w:t>Özet</w:t>
      </w:r>
    </w:p>
    <w:p w14:paraId="04B15E4C" w14:textId="77777777" w:rsidR="00972FF1" w:rsidRDefault="00972FF1">
      <w:pPr>
        <w:ind w:left="2" w:hanging="4"/>
        <w:rPr>
          <w:rFonts w:eastAsia="Arial"/>
          <w:b/>
          <w:sz w:val="44"/>
          <w:szCs w:val="44"/>
        </w:rPr>
      </w:pPr>
    </w:p>
    <w:p w14:paraId="237B3C30" w14:textId="77777777" w:rsidR="00972FF1" w:rsidRDefault="00972FF1">
      <w:pPr>
        <w:ind w:left="2" w:hanging="4"/>
        <w:rPr>
          <w:rFonts w:eastAsia="Arial"/>
          <w:b/>
          <w:sz w:val="44"/>
          <w:szCs w:val="44"/>
        </w:rPr>
      </w:pPr>
    </w:p>
    <w:p w14:paraId="49C0C837" w14:textId="77777777" w:rsidR="00972FF1" w:rsidRDefault="00972FF1">
      <w:pPr>
        <w:ind w:left="2" w:hanging="4"/>
        <w:rPr>
          <w:rFonts w:eastAsia="Arial"/>
          <w:b/>
          <w:sz w:val="44"/>
          <w:szCs w:val="44"/>
        </w:rPr>
      </w:pPr>
    </w:p>
    <w:p w14:paraId="03CDCA77" w14:textId="77777777" w:rsidR="00972FF1" w:rsidRDefault="00972FF1">
      <w:pPr>
        <w:ind w:left="0" w:hanging="2"/>
        <w:jc w:val="both"/>
        <w:rPr>
          <w:rFonts w:eastAsia="Arial"/>
        </w:rPr>
      </w:pPr>
    </w:p>
    <w:p w14:paraId="07E78243" w14:textId="77777777" w:rsidR="00744F95" w:rsidRPr="00744F95" w:rsidRDefault="00744F95" w:rsidP="00744F95">
      <w:pPr>
        <w:ind w:leftChars="0" w:left="0" w:firstLineChars="0" w:firstLine="0"/>
        <w:jc w:val="both"/>
        <w:rPr>
          <w:rFonts w:eastAsia="Arial"/>
          <w:sz w:val="26"/>
          <w:szCs w:val="26"/>
          <w:lang w:val="en-GB"/>
        </w:rPr>
      </w:pPr>
      <w:r w:rsidRPr="00744F95">
        <w:rPr>
          <w:rFonts w:eastAsia="Arial"/>
          <w:sz w:val="26"/>
          <w:szCs w:val="26"/>
          <w:lang w:val="en-GB"/>
        </w:rPr>
        <w:t>Bu projede, insansız hava aracı (UAV) anlamına gelen bir otonom drone inşa etmeyi hedefliyoruz. Bu proje, FlySky kontrol cihazını kullanarak bir drone uçurmayı içermektedir. Alıcı tarafından bir kontrol sinyalinin iletilmesi ve kontrol cihazının bu sinyali toplayarak kontrol işlemini mümkün kılan bir verici olarak çalışması ile gerçekleştirilir. Bu UAV drone, X şeklinde tasarlanmış 4 pervaneye sahip bir quadcopter drone’dur. Her dikey pervane, diğer 2 pervaneden farklı bir şekilde hareket eder. Bir quadcopter ileriye gitmek için ön pervanelerin hızı yavaşlatılırken, arka pervanelerin hızı artırılır; bu da "pitch" hareketine neden olur. Çapraz motorların birbirine zıt yönde dönmesinin bir diğer nedeni, tepkime torkunu tamamen iptal etmektir. Böylece, drone’un "yaw" veya dönme hareketi, bir veya birden fazla pervanenin hızını yavaşlatarak sağlanabilir. Bu durum, verici ve alıcı tarafından desteklenir. Quadcopter, havada sabit kaldığı durumda 250 g'a kadar yük bozulmasını tolere edebilir. Quadcopter'in maksimum çalışma süresi, 5200mAh lityum-polimer batarya kullanılarak yaklaşık altmış dakikadır ve bu süre, daha yüksek kapasiteli bir batarya kullanılarak artırılabilir. Bu özelliklere ek olarak, Quadcopter akıllı bir video alıcı-verici ile canlı video yayını yapabilir.</w:t>
      </w:r>
    </w:p>
    <w:p w14:paraId="577D047A" w14:textId="77777777" w:rsidR="00744F95" w:rsidRPr="00744F95" w:rsidRDefault="00744F95" w:rsidP="00744F95">
      <w:pPr>
        <w:ind w:leftChars="0" w:left="0" w:firstLineChars="0" w:firstLine="0"/>
        <w:jc w:val="both"/>
        <w:rPr>
          <w:rFonts w:eastAsia="Arial"/>
          <w:sz w:val="26"/>
          <w:szCs w:val="26"/>
          <w:lang w:val="en-GB"/>
        </w:rPr>
      </w:pPr>
      <w:r w:rsidRPr="00744F95">
        <w:rPr>
          <w:rFonts w:eastAsia="Arial"/>
          <w:b/>
          <w:bCs/>
          <w:sz w:val="26"/>
          <w:szCs w:val="26"/>
          <w:lang w:val="en-GB"/>
        </w:rPr>
        <w:t>ANAHTAR KELİMELER</w:t>
      </w:r>
      <w:r w:rsidRPr="00744F95">
        <w:rPr>
          <w:rFonts w:eastAsia="Arial"/>
          <w:sz w:val="26"/>
          <w:szCs w:val="26"/>
          <w:lang w:val="en-GB"/>
        </w:rPr>
        <w:t>: iletişim, hareket, yük bozulması, zaman, batarya, Quadrotor, Aerodinamik, Elektronik, Sonlu Elemanlar Analizi, Gövde, vb.</w:t>
      </w:r>
    </w:p>
    <w:p w14:paraId="2324D5A2" w14:textId="77777777" w:rsidR="00972FF1" w:rsidRDefault="00972FF1" w:rsidP="00744F95">
      <w:pPr>
        <w:ind w:leftChars="0" w:left="0" w:firstLineChars="0" w:firstLine="0"/>
        <w:jc w:val="both"/>
        <w:rPr>
          <w:rFonts w:eastAsia="Arial"/>
          <w:sz w:val="26"/>
          <w:szCs w:val="26"/>
        </w:rPr>
      </w:pPr>
    </w:p>
    <w:p w14:paraId="57245F26" w14:textId="77777777" w:rsidR="00972FF1" w:rsidRDefault="00972FF1">
      <w:pPr>
        <w:ind w:left="1" w:hanging="3"/>
        <w:jc w:val="both"/>
        <w:rPr>
          <w:rFonts w:eastAsia="Arial"/>
          <w:sz w:val="26"/>
          <w:szCs w:val="26"/>
        </w:rPr>
      </w:pPr>
    </w:p>
    <w:p w14:paraId="29631098" w14:textId="77777777" w:rsidR="00972FF1" w:rsidRDefault="00972FF1">
      <w:pPr>
        <w:ind w:left="1" w:hanging="3"/>
        <w:jc w:val="both"/>
        <w:rPr>
          <w:rFonts w:eastAsia="Arial"/>
          <w:sz w:val="26"/>
          <w:szCs w:val="26"/>
        </w:rPr>
      </w:pPr>
    </w:p>
    <w:p w14:paraId="58805E40" w14:textId="77777777" w:rsidR="00972FF1" w:rsidRDefault="00972FF1">
      <w:pPr>
        <w:ind w:left="1" w:hanging="3"/>
        <w:jc w:val="both"/>
        <w:rPr>
          <w:rFonts w:eastAsia="Arial"/>
          <w:sz w:val="26"/>
          <w:szCs w:val="26"/>
        </w:rPr>
      </w:pPr>
    </w:p>
    <w:p w14:paraId="4FAC9E95" w14:textId="77777777" w:rsidR="00972FF1" w:rsidRDefault="00972FF1">
      <w:pPr>
        <w:ind w:left="1" w:hanging="3"/>
        <w:jc w:val="both"/>
        <w:rPr>
          <w:rFonts w:eastAsia="Arial"/>
          <w:sz w:val="26"/>
          <w:szCs w:val="26"/>
        </w:rPr>
      </w:pPr>
    </w:p>
    <w:p w14:paraId="2C4C9219" w14:textId="77777777" w:rsidR="00972FF1" w:rsidRDefault="00972FF1">
      <w:pPr>
        <w:ind w:left="1" w:hanging="3"/>
        <w:jc w:val="both"/>
        <w:rPr>
          <w:rFonts w:eastAsia="Arial"/>
          <w:sz w:val="26"/>
          <w:szCs w:val="26"/>
        </w:rPr>
      </w:pPr>
    </w:p>
    <w:p w14:paraId="108D8601" w14:textId="77777777" w:rsidR="00972FF1" w:rsidRDefault="00972FF1">
      <w:pPr>
        <w:ind w:left="1" w:hanging="3"/>
        <w:jc w:val="both"/>
        <w:rPr>
          <w:rFonts w:eastAsia="Arial"/>
          <w:sz w:val="26"/>
          <w:szCs w:val="26"/>
        </w:rPr>
      </w:pPr>
    </w:p>
    <w:p w14:paraId="205A7B54" w14:textId="77777777" w:rsidR="00972FF1" w:rsidRDefault="00972FF1">
      <w:pPr>
        <w:ind w:left="1" w:hanging="3"/>
        <w:jc w:val="both"/>
        <w:rPr>
          <w:rFonts w:eastAsia="Arial"/>
          <w:sz w:val="26"/>
          <w:szCs w:val="26"/>
        </w:rPr>
      </w:pPr>
    </w:p>
    <w:p w14:paraId="4A3A0A60" w14:textId="77777777" w:rsidR="00972FF1" w:rsidRDefault="00972FF1">
      <w:pPr>
        <w:ind w:left="2" w:hanging="4"/>
        <w:rPr>
          <w:rFonts w:eastAsia="Arial"/>
          <w:b/>
          <w:sz w:val="44"/>
          <w:szCs w:val="44"/>
        </w:rPr>
      </w:pPr>
    </w:p>
    <w:p w14:paraId="32B5CDBB" w14:textId="77777777" w:rsidR="00744F95" w:rsidRDefault="00744F95">
      <w:pPr>
        <w:ind w:left="2" w:hanging="4"/>
        <w:rPr>
          <w:rFonts w:eastAsia="Arial"/>
          <w:b/>
          <w:sz w:val="44"/>
          <w:szCs w:val="44"/>
        </w:rPr>
      </w:pPr>
    </w:p>
    <w:p w14:paraId="05BE9AE8" w14:textId="77777777" w:rsidR="00744F95" w:rsidRDefault="00744F95">
      <w:pPr>
        <w:ind w:left="2" w:hanging="4"/>
        <w:rPr>
          <w:rFonts w:eastAsia="Arial"/>
          <w:b/>
          <w:sz w:val="44"/>
          <w:szCs w:val="44"/>
        </w:rPr>
      </w:pPr>
    </w:p>
    <w:p w14:paraId="29ACCF28" w14:textId="77777777" w:rsidR="00744F95" w:rsidRDefault="00744F95">
      <w:pPr>
        <w:ind w:left="2" w:hanging="4"/>
        <w:rPr>
          <w:rFonts w:eastAsia="Arial"/>
          <w:b/>
          <w:sz w:val="44"/>
          <w:szCs w:val="44"/>
        </w:rPr>
      </w:pPr>
    </w:p>
    <w:p w14:paraId="780FB503" w14:textId="77777777" w:rsidR="00744F95" w:rsidRDefault="00744F95">
      <w:pPr>
        <w:ind w:left="2" w:hanging="4"/>
        <w:rPr>
          <w:rFonts w:eastAsia="Arial"/>
          <w:b/>
          <w:sz w:val="44"/>
          <w:szCs w:val="44"/>
        </w:rPr>
      </w:pPr>
    </w:p>
    <w:p w14:paraId="56702E14" w14:textId="77777777" w:rsidR="00744F95" w:rsidRDefault="00744F95">
      <w:pPr>
        <w:ind w:left="2" w:hanging="4"/>
        <w:rPr>
          <w:rFonts w:eastAsia="Arial"/>
          <w:b/>
          <w:sz w:val="44"/>
          <w:szCs w:val="44"/>
        </w:rPr>
      </w:pPr>
    </w:p>
    <w:p w14:paraId="2FACDBF1" w14:textId="77777777" w:rsidR="00972FF1" w:rsidRDefault="00972FF1">
      <w:pPr>
        <w:ind w:left="2" w:hanging="4"/>
        <w:rPr>
          <w:rFonts w:eastAsia="Arial"/>
          <w:b/>
          <w:sz w:val="44"/>
          <w:szCs w:val="44"/>
        </w:rPr>
      </w:pPr>
    </w:p>
    <w:p w14:paraId="157E88F1" w14:textId="6E4E29D0" w:rsidR="00972FF1" w:rsidRDefault="00000000">
      <w:pPr>
        <w:ind w:left="2" w:hanging="4"/>
        <w:rPr>
          <w:rFonts w:eastAsia="Arial"/>
          <w:b/>
          <w:sz w:val="44"/>
          <w:szCs w:val="44"/>
          <w:vertAlign w:val="superscript"/>
        </w:rPr>
      </w:pPr>
      <w:r>
        <w:rPr>
          <w:rFonts w:eastAsia="Arial"/>
          <w:b/>
          <w:sz w:val="44"/>
          <w:szCs w:val="44"/>
        </w:rPr>
        <w:t>Abstract</w:t>
      </w:r>
      <w:r w:rsidR="00744F95">
        <w:rPr>
          <w:rFonts w:eastAsia="Arial"/>
          <w:b/>
          <w:sz w:val="44"/>
          <w:szCs w:val="44"/>
        </w:rPr>
        <w:t xml:space="preserve"> </w:t>
      </w:r>
      <w:r>
        <w:rPr>
          <w:rFonts w:eastAsia="Arial"/>
          <w:b/>
          <w:sz w:val="44"/>
          <w:szCs w:val="44"/>
          <w:vertAlign w:val="superscript"/>
        </w:rPr>
        <w:t>(1)(3)</w:t>
      </w:r>
    </w:p>
    <w:p w14:paraId="3258379B" w14:textId="77777777" w:rsidR="00972FF1" w:rsidRDefault="00972FF1">
      <w:pPr>
        <w:ind w:left="2" w:hanging="4"/>
        <w:rPr>
          <w:rFonts w:eastAsia="Arial"/>
          <w:b/>
          <w:sz w:val="44"/>
          <w:szCs w:val="44"/>
        </w:rPr>
      </w:pPr>
    </w:p>
    <w:p w14:paraId="7D59F5AB" w14:textId="77777777" w:rsidR="00972FF1" w:rsidRDefault="00972FF1">
      <w:pPr>
        <w:ind w:left="2" w:hanging="4"/>
        <w:rPr>
          <w:rFonts w:eastAsia="Arial"/>
          <w:b/>
          <w:sz w:val="44"/>
          <w:szCs w:val="44"/>
        </w:rPr>
      </w:pPr>
    </w:p>
    <w:p w14:paraId="7F32A272" w14:textId="77777777" w:rsidR="00972FF1" w:rsidRDefault="00972FF1">
      <w:pPr>
        <w:ind w:leftChars="0" w:left="0" w:firstLineChars="0" w:firstLine="0"/>
        <w:jc w:val="both"/>
        <w:rPr>
          <w:rFonts w:eastAsia="Arial"/>
          <w:b/>
          <w:sz w:val="44"/>
          <w:szCs w:val="44"/>
        </w:rPr>
      </w:pPr>
    </w:p>
    <w:p w14:paraId="548EDD09" w14:textId="77777777" w:rsidR="00972FF1" w:rsidRDefault="00972FF1">
      <w:pPr>
        <w:ind w:leftChars="0" w:left="0" w:firstLineChars="0" w:firstLine="0"/>
        <w:jc w:val="both"/>
        <w:rPr>
          <w:rFonts w:eastAsia="Arial"/>
          <w:b/>
        </w:rPr>
      </w:pPr>
    </w:p>
    <w:p w14:paraId="64772D4F" w14:textId="77777777" w:rsidR="00830E3C" w:rsidRPr="00830E3C" w:rsidRDefault="00830E3C" w:rsidP="00830E3C">
      <w:pPr>
        <w:ind w:left="0" w:hanging="2"/>
        <w:jc w:val="both"/>
        <w:rPr>
          <w:rFonts w:eastAsia="Arial"/>
          <w:lang w:val="en-GB"/>
        </w:rPr>
      </w:pPr>
      <w:r w:rsidRPr="00830E3C">
        <w:rPr>
          <w:rFonts w:eastAsia="Arial"/>
          <w:lang w:val="en-GB"/>
        </w:rPr>
        <w:t>This project focuses on the design and development of a self-built UAV (Unmanned Aerial Vehicle) quadcopter using a FlySky controller. The system operates through the transmission of control signals from the controller to a receiver on the drone, enabling real-time manual flight control. The quadcopter features an X-shaped frame with four propellers, each configured to rotate in alternating directions to ensure balance and stability. Forward motion is achieved by decreasing the speed of the front propellers while increasing the rear ones, inducing a pitch effect. Yaw rotation is controlled by manipulating the rotational torque through opposing motor speeds.</w:t>
      </w:r>
    </w:p>
    <w:p w14:paraId="4B122EDA" w14:textId="77777777" w:rsidR="00830E3C" w:rsidRPr="00830E3C" w:rsidRDefault="00830E3C" w:rsidP="00830E3C">
      <w:pPr>
        <w:ind w:left="0" w:hanging="2"/>
        <w:jc w:val="both"/>
        <w:rPr>
          <w:rFonts w:eastAsia="Arial"/>
          <w:lang w:val="en-GB"/>
        </w:rPr>
      </w:pPr>
      <w:r w:rsidRPr="00830E3C">
        <w:rPr>
          <w:rFonts w:eastAsia="Arial"/>
          <w:lang w:val="en-GB"/>
        </w:rPr>
        <w:t>The drone is designed to hover with the ability to tolerate load disturbances of up to 250 grams. Powered by a 5200mAh lithium-polymer battery, it offers a maximum estimated flight time of 60 minutes under optimal conditions. Additionally, the UAV can be equipped with a live video transmission system via a smart video transceiver, enabling real-time visual feedback for applications such as surveillance and diagnostics. The overall design integrates both mechanical and electronic components and provides a modular foundation for further expansion with sensors or autonomous functionality.</w:t>
      </w:r>
    </w:p>
    <w:p w14:paraId="4680D2BE" w14:textId="77777777" w:rsidR="00972FF1" w:rsidRDefault="00972FF1">
      <w:pPr>
        <w:ind w:left="1" w:hanging="3"/>
        <w:jc w:val="both"/>
        <w:rPr>
          <w:rFonts w:eastAsia="Arial"/>
          <w:sz w:val="26"/>
          <w:szCs w:val="26"/>
        </w:rPr>
      </w:pPr>
    </w:p>
    <w:p w14:paraId="57219598" w14:textId="77777777" w:rsidR="00972FF1" w:rsidRDefault="00972FF1">
      <w:pPr>
        <w:ind w:left="1" w:hanging="3"/>
        <w:jc w:val="both"/>
        <w:rPr>
          <w:rFonts w:eastAsia="Arial"/>
          <w:sz w:val="26"/>
          <w:szCs w:val="26"/>
        </w:rPr>
      </w:pPr>
    </w:p>
    <w:p w14:paraId="3E74DF81" w14:textId="77777777" w:rsidR="00972FF1" w:rsidRDefault="00000000">
      <w:pPr>
        <w:ind w:left="0" w:hanging="2"/>
        <w:jc w:val="both"/>
        <w:rPr>
          <w:rFonts w:eastAsia="Arial"/>
          <w:sz w:val="26"/>
          <w:szCs w:val="26"/>
        </w:rPr>
      </w:pPr>
      <w:r>
        <w:rPr>
          <w:rFonts w:eastAsia="Arial"/>
          <w:b/>
        </w:rPr>
        <w:t xml:space="preserve">KEYWORDS: </w:t>
      </w:r>
      <w:r>
        <w:rPr>
          <w:rFonts w:eastAsia="Arial"/>
        </w:rPr>
        <w:t xml:space="preserve">communication, moving, load </w:t>
      </w:r>
      <w:r>
        <w:rPr>
          <w:color w:val="000000"/>
          <w:position w:val="0"/>
          <w:lang w:eastAsia="en-GB"/>
        </w:rPr>
        <w:t>disturbance</w:t>
      </w:r>
      <w:r>
        <w:rPr>
          <w:rFonts w:eastAsia="Arial"/>
        </w:rPr>
        <w:t>, time, battery,</w:t>
      </w:r>
      <w:r>
        <w:rPr>
          <w:rFonts w:ascii="TimesNewRomanPS-ItalicMT" w:hAnsi="TimesNewRomanPS-ItalicMT"/>
          <w:i/>
          <w:iCs/>
          <w:color w:val="000000"/>
          <w:sz w:val="20"/>
          <w:szCs w:val="20"/>
        </w:rPr>
        <w:t xml:space="preserve"> </w:t>
      </w:r>
      <w:r>
        <w:rPr>
          <w:rFonts w:eastAsia="Arial"/>
          <w:i/>
          <w:iCs/>
        </w:rPr>
        <w:t>Quadrotor, Aerodynamics, Electronics, Finite Element Analysis, Frame etc</w:t>
      </w:r>
    </w:p>
    <w:p w14:paraId="24AF384C" w14:textId="77777777" w:rsidR="00972FF1" w:rsidRDefault="00972FF1">
      <w:pPr>
        <w:ind w:left="1" w:hanging="3"/>
        <w:jc w:val="both"/>
        <w:rPr>
          <w:rFonts w:eastAsia="Arial"/>
          <w:sz w:val="26"/>
          <w:szCs w:val="26"/>
        </w:rPr>
      </w:pPr>
    </w:p>
    <w:p w14:paraId="710F8CAE" w14:textId="77777777" w:rsidR="00972FF1" w:rsidRDefault="00972FF1">
      <w:pPr>
        <w:ind w:left="1" w:hanging="3"/>
        <w:jc w:val="both"/>
        <w:rPr>
          <w:rFonts w:eastAsia="Arial"/>
          <w:sz w:val="26"/>
          <w:szCs w:val="26"/>
        </w:rPr>
      </w:pPr>
    </w:p>
    <w:p w14:paraId="7C94DD94" w14:textId="77777777" w:rsidR="00972FF1" w:rsidRDefault="00972FF1">
      <w:pPr>
        <w:ind w:left="1" w:hanging="3"/>
        <w:jc w:val="both"/>
        <w:rPr>
          <w:rFonts w:eastAsia="Arial"/>
          <w:sz w:val="26"/>
          <w:szCs w:val="26"/>
        </w:rPr>
      </w:pPr>
    </w:p>
    <w:p w14:paraId="76056608" w14:textId="77777777" w:rsidR="00972FF1" w:rsidRDefault="00972FF1">
      <w:pPr>
        <w:ind w:left="1" w:hanging="3"/>
        <w:jc w:val="both"/>
        <w:rPr>
          <w:rFonts w:eastAsia="Arial"/>
          <w:sz w:val="26"/>
          <w:szCs w:val="26"/>
        </w:rPr>
      </w:pPr>
    </w:p>
    <w:p w14:paraId="48283711" w14:textId="77777777" w:rsidR="00972FF1" w:rsidRDefault="00972FF1">
      <w:pPr>
        <w:ind w:left="1" w:hanging="3"/>
        <w:jc w:val="both"/>
        <w:rPr>
          <w:rFonts w:eastAsia="Arial"/>
          <w:sz w:val="26"/>
          <w:szCs w:val="26"/>
        </w:rPr>
      </w:pPr>
    </w:p>
    <w:p w14:paraId="49D5723F" w14:textId="77777777" w:rsidR="00972FF1" w:rsidRDefault="00972FF1">
      <w:pPr>
        <w:ind w:left="1" w:hanging="3"/>
        <w:jc w:val="both"/>
        <w:rPr>
          <w:rFonts w:eastAsia="Arial"/>
          <w:sz w:val="26"/>
          <w:szCs w:val="26"/>
        </w:rPr>
      </w:pPr>
    </w:p>
    <w:p w14:paraId="1C8CCA62" w14:textId="77777777" w:rsidR="00972FF1" w:rsidRDefault="00972FF1">
      <w:pPr>
        <w:ind w:left="1" w:hanging="3"/>
        <w:jc w:val="both"/>
        <w:rPr>
          <w:rFonts w:eastAsia="Arial"/>
          <w:sz w:val="26"/>
          <w:szCs w:val="26"/>
        </w:rPr>
      </w:pPr>
    </w:p>
    <w:p w14:paraId="603CCFDE" w14:textId="77777777" w:rsidR="00972FF1" w:rsidRDefault="00972FF1">
      <w:pPr>
        <w:ind w:left="0" w:hanging="2"/>
        <w:jc w:val="both"/>
        <w:rPr>
          <w:rFonts w:eastAsia="Arial"/>
        </w:rPr>
      </w:pPr>
    </w:p>
    <w:p w14:paraId="17FF4F51" w14:textId="77777777" w:rsidR="00972FF1" w:rsidRDefault="00972FF1">
      <w:pPr>
        <w:ind w:left="1" w:hanging="3"/>
        <w:jc w:val="both"/>
        <w:rPr>
          <w:rFonts w:eastAsia="Arial"/>
          <w:sz w:val="26"/>
          <w:szCs w:val="26"/>
        </w:rPr>
      </w:pPr>
    </w:p>
    <w:p w14:paraId="38929DD5" w14:textId="77777777" w:rsidR="00972FF1" w:rsidRDefault="00972FF1">
      <w:pPr>
        <w:ind w:left="1" w:hanging="3"/>
        <w:jc w:val="both"/>
        <w:rPr>
          <w:rFonts w:eastAsia="Arial"/>
          <w:sz w:val="26"/>
          <w:szCs w:val="26"/>
        </w:rPr>
      </w:pPr>
    </w:p>
    <w:p w14:paraId="6BBDD230" w14:textId="77777777" w:rsidR="00972FF1" w:rsidRDefault="00972FF1">
      <w:pPr>
        <w:ind w:left="1" w:hanging="3"/>
        <w:jc w:val="both"/>
        <w:rPr>
          <w:rFonts w:eastAsia="Arial"/>
          <w:sz w:val="26"/>
          <w:szCs w:val="26"/>
        </w:rPr>
      </w:pPr>
    </w:p>
    <w:p w14:paraId="6C356529" w14:textId="77777777" w:rsidR="00972FF1" w:rsidRDefault="00972FF1">
      <w:pPr>
        <w:ind w:left="1" w:hanging="3"/>
        <w:jc w:val="both"/>
        <w:rPr>
          <w:rFonts w:eastAsia="Arial"/>
          <w:sz w:val="26"/>
          <w:szCs w:val="26"/>
        </w:rPr>
      </w:pPr>
    </w:p>
    <w:p w14:paraId="5776BB1F" w14:textId="77777777" w:rsidR="00972FF1" w:rsidRDefault="00972FF1">
      <w:pPr>
        <w:ind w:left="1" w:hanging="3"/>
        <w:jc w:val="both"/>
        <w:rPr>
          <w:rFonts w:eastAsia="Arial"/>
          <w:sz w:val="26"/>
          <w:szCs w:val="26"/>
        </w:rPr>
      </w:pPr>
    </w:p>
    <w:p w14:paraId="00F57D64" w14:textId="77777777" w:rsidR="00972FF1" w:rsidRDefault="00972FF1">
      <w:pPr>
        <w:ind w:left="1" w:hanging="3"/>
        <w:jc w:val="both"/>
        <w:rPr>
          <w:rFonts w:eastAsia="Arial"/>
          <w:sz w:val="26"/>
          <w:szCs w:val="26"/>
        </w:rPr>
      </w:pPr>
    </w:p>
    <w:p w14:paraId="64D812BC" w14:textId="77777777" w:rsidR="00972FF1" w:rsidRDefault="00972FF1">
      <w:pPr>
        <w:ind w:left="1" w:hanging="3"/>
        <w:jc w:val="both"/>
        <w:rPr>
          <w:rFonts w:eastAsia="Arial"/>
          <w:sz w:val="26"/>
          <w:szCs w:val="26"/>
        </w:rPr>
      </w:pPr>
    </w:p>
    <w:p w14:paraId="505392FC" w14:textId="77777777" w:rsidR="00972FF1" w:rsidRDefault="00972FF1">
      <w:pPr>
        <w:ind w:left="1" w:hanging="3"/>
        <w:jc w:val="both"/>
        <w:rPr>
          <w:rFonts w:eastAsia="Arial"/>
          <w:sz w:val="26"/>
          <w:szCs w:val="26"/>
        </w:rPr>
      </w:pPr>
    </w:p>
    <w:p w14:paraId="264EF391" w14:textId="77777777" w:rsidR="00744F95" w:rsidRDefault="00744F95">
      <w:pPr>
        <w:ind w:left="1" w:hanging="3"/>
        <w:jc w:val="both"/>
        <w:rPr>
          <w:rFonts w:eastAsia="Arial"/>
          <w:sz w:val="26"/>
          <w:szCs w:val="26"/>
        </w:rPr>
      </w:pPr>
    </w:p>
    <w:p w14:paraId="3E747D85" w14:textId="77777777" w:rsidR="00744F95" w:rsidRDefault="00744F95">
      <w:pPr>
        <w:ind w:left="1" w:hanging="3"/>
        <w:jc w:val="both"/>
        <w:rPr>
          <w:rFonts w:eastAsia="Arial"/>
          <w:sz w:val="26"/>
          <w:szCs w:val="26"/>
        </w:rPr>
      </w:pPr>
    </w:p>
    <w:p w14:paraId="313AA6F0" w14:textId="77777777" w:rsidR="00972FF1" w:rsidRDefault="00972FF1">
      <w:pPr>
        <w:ind w:left="1" w:hanging="3"/>
        <w:jc w:val="both"/>
        <w:rPr>
          <w:rFonts w:eastAsia="Arial"/>
          <w:sz w:val="26"/>
          <w:szCs w:val="26"/>
        </w:rPr>
      </w:pPr>
    </w:p>
    <w:p w14:paraId="3223136A" w14:textId="77777777" w:rsidR="00972FF1" w:rsidRDefault="00972FF1">
      <w:pPr>
        <w:ind w:left="2" w:hanging="4"/>
        <w:rPr>
          <w:rFonts w:eastAsia="Arial"/>
          <w:b/>
          <w:sz w:val="44"/>
          <w:szCs w:val="44"/>
        </w:rPr>
      </w:pPr>
    </w:p>
    <w:p w14:paraId="77C047FF" w14:textId="77777777" w:rsidR="00744F95" w:rsidRDefault="00744F95">
      <w:pPr>
        <w:ind w:left="2" w:hanging="4"/>
        <w:rPr>
          <w:rFonts w:eastAsia="Arial"/>
          <w:b/>
          <w:sz w:val="44"/>
          <w:szCs w:val="44"/>
        </w:rPr>
      </w:pPr>
    </w:p>
    <w:p w14:paraId="09459168" w14:textId="77777777" w:rsidR="00744F95" w:rsidRDefault="00744F95">
      <w:pPr>
        <w:ind w:left="2" w:hanging="4"/>
        <w:rPr>
          <w:rFonts w:eastAsia="Arial"/>
          <w:b/>
          <w:sz w:val="44"/>
          <w:szCs w:val="44"/>
        </w:rPr>
      </w:pPr>
    </w:p>
    <w:p w14:paraId="7A2CB027" w14:textId="77777777" w:rsidR="00744F95" w:rsidRDefault="00744F95">
      <w:pPr>
        <w:ind w:left="2" w:hanging="4"/>
        <w:rPr>
          <w:rFonts w:eastAsia="Arial"/>
          <w:b/>
          <w:sz w:val="44"/>
          <w:szCs w:val="44"/>
        </w:rPr>
      </w:pPr>
    </w:p>
    <w:p w14:paraId="788B105C" w14:textId="77777777" w:rsidR="00744F95" w:rsidRDefault="00744F95">
      <w:pPr>
        <w:ind w:left="2" w:hanging="4"/>
        <w:rPr>
          <w:rFonts w:eastAsia="Arial"/>
          <w:b/>
          <w:sz w:val="44"/>
          <w:szCs w:val="44"/>
        </w:rPr>
      </w:pPr>
    </w:p>
    <w:p w14:paraId="2E9876BB" w14:textId="77777777" w:rsidR="00744F95" w:rsidRDefault="00744F95">
      <w:pPr>
        <w:ind w:left="2" w:hanging="4"/>
        <w:rPr>
          <w:rFonts w:eastAsia="Arial"/>
          <w:b/>
          <w:sz w:val="44"/>
          <w:szCs w:val="44"/>
        </w:rPr>
      </w:pPr>
    </w:p>
    <w:p w14:paraId="3829CF87" w14:textId="77777777" w:rsidR="00744F95" w:rsidRDefault="00744F95">
      <w:pPr>
        <w:ind w:left="2" w:hanging="4"/>
        <w:rPr>
          <w:rFonts w:eastAsia="Arial"/>
          <w:b/>
          <w:sz w:val="44"/>
          <w:szCs w:val="44"/>
        </w:rPr>
      </w:pPr>
    </w:p>
    <w:p w14:paraId="435F027A" w14:textId="77777777" w:rsidR="00744F95" w:rsidRDefault="00744F95">
      <w:pPr>
        <w:ind w:left="2" w:hanging="4"/>
        <w:rPr>
          <w:rFonts w:eastAsia="Arial"/>
          <w:b/>
          <w:sz w:val="44"/>
          <w:szCs w:val="44"/>
        </w:rPr>
      </w:pPr>
    </w:p>
    <w:p w14:paraId="1C5004C4" w14:textId="77777777" w:rsidR="00744F95" w:rsidRDefault="00744F95">
      <w:pPr>
        <w:ind w:left="2" w:hanging="4"/>
        <w:rPr>
          <w:rFonts w:eastAsia="Arial"/>
          <w:b/>
          <w:sz w:val="44"/>
          <w:szCs w:val="44"/>
        </w:rPr>
      </w:pPr>
    </w:p>
    <w:p w14:paraId="06AC9544" w14:textId="2EEEDAE3" w:rsidR="00972FF1" w:rsidRDefault="00000000">
      <w:pPr>
        <w:ind w:left="2" w:hanging="4"/>
        <w:rPr>
          <w:rFonts w:eastAsia="Arial"/>
          <w:b/>
          <w:sz w:val="44"/>
          <w:szCs w:val="44"/>
        </w:rPr>
      </w:pPr>
      <w:r>
        <w:rPr>
          <w:rFonts w:eastAsia="Arial"/>
          <w:b/>
          <w:sz w:val="44"/>
          <w:szCs w:val="44"/>
        </w:rPr>
        <w:t>Acknowledgment</w:t>
      </w:r>
    </w:p>
    <w:p w14:paraId="25E6F752" w14:textId="77777777" w:rsidR="00972FF1" w:rsidRDefault="00972FF1">
      <w:pPr>
        <w:ind w:leftChars="0" w:left="0" w:firstLineChars="0" w:firstLine="0"/>
        <w:rPr>
          <w:rFonts w:eastAsia="Arial"/>
          <w:b/>
          <w:sz w:val="44"/>
          <w:szCs w:val="44"/>
        </w:rPr>
      </w:pPr>
    </w:p>
    <w:p w14:paraId="28AABF4F" w14:textId="77777777" w:rsidR="00972FF1" w:rsidRDefault="00972FF1">
      <w:pPr>
        <w:ind w:left="2" w:hanging="4"/>
        <w:rPr>
          <w:rFonts w:eastAsia="Arial"/>
          <w:b/>
          <w:sz w:val="44"/>
          <w:szCs w:val="44"/>
        </w:rPr>
      </w:pPr>
    </w:p>
    <w:p w14:paraId="397A0E38" w14:textId="77777777" w:rsidR="00972FF1" w:rsidRDefault="00972FF1">
      <w:pPr>
        <w:ind w:left="0" w:hanging="2"/>
        <w:jc w:val="both"/>
        <w:rPr>
          <w:rFonts w:eastAsia="Arial"/>
        </w:rPr>
      </w:pPr>
    </w:p>
    <w:p w14:paraId="256AE4CA" w14:textId="77777777" w:rsidR="00830E3C" w:rsidRPr="00830E3C" w:rsidRDefault="00000000" w:rsidP="00830E3C">
      <w:pPr>
        <w:ind w:leftChars="0" w:firstLineChars="0" w:firstLine="2"/>
        <w:jc w:val="both"/>
        <w:rPr>
          <w:rFonts w:eastAsia="Arial"/>
          <w:lang w:val="en-GB"/>
        </w:rPr>
      </w:pPr>
      <w:r>
        <w:rPr>
          <w:rFonts w:eastAsia="Arial"/>
        </w:rPr>
        <w:t xml:space="preserve"> </w:t>
      </w:r>
      <w:r>
        <w:rPr>
          <w:rFonts w:eastAsia="Arial"/>
        </w:rPr>
        <w:tab/>
      </w:r>
      <w:r w:rsidR="00830E3C" w:rsidRPr="00830E3C">
        <w:rPr>
          <w:rFonts w:eastAsia="Arial"/>
          <w:lang w:val="en-GB"/>
        </w:rPr>
        <w:t xml:space="preserve">I would like to express my sincere gratitude to my academic advisor, </w:t>
      </w:r>
      <w:r w:rsidR="00830E3C" w:rsidRPr="00830E3C">
        <w:rPr>
          <w:rFonts w:eastAsia="Arial"/>
          <w:b/>
          <w:bCs/>
          <w:lang w:val="en-GB"/>
        </w:rPr>
        <w:t>Prof. Dr. Naim Ajlouni</w:t>
      </w:r>
      <w:r w:rsidR="00830E3C" w:rsidRPr="00830E3C">
        <w:rPr>
          <w:rFonts w:eastAsia="Arial"/>
          <w:lang w:val="en-GB"/>
        </w:rPr>
        <w:t>, for his continuous support and mentorship throughout my years at Istanbul Atlas University. His guidance, expertise, and encouragement were instrumental in shaping my interest in robotics and enabling the successful development of this project. I am especially thankful for his generosity in providing the essential components required for building the drone.</w:t>
      </w:r>
    </w:p>
    <w:p w14:paraId="10D7EC7B" w14:textId="77777777" w:rsidR="00830E3C" w:rsidRPr="00830E3C" w:rsidRDefault="00830E3C" w:rsidP="00830E3C">
      <w:pPr>
        <w:ind w:leftChars="0" w:left="0" w:firstLineChars="0" w:firstLine="2"/>
        <w:jc w:val="both"/>
        <w:rPr>
          <w:rFonts w:eastAsia="Arial"/>
          <w:lang w:val="en-GB"/>
        </w:rPr>
      </w:pPr>
      <w:r w:rsidRPr="00830E3C">
        <w:rPr>
          <w:rFonts w:eastAsia="Arial"/>
          <w:lang w:val="en-GB"/>
        </w:rPr>
        <w:t xml:space="preserve">I also extend my appreciation to </w:t>
      </w:r>
      <w:r w:rsidRPr="00830E3C">
        <w:rPr>
          <w:rFonts w:eastAsia="Arial"/>
          <w:b/>
          <w:bCs/>
          <w:lang w:val="en-GB"/>
        </w:rPr>
        <w:t>Abdelrahman Almasry</w:t>
      </w:r>
      <w:r w:rsidRPr="00830E3C">
        <w:rPr>
          <w:rFonts w:eastAsia="Arial"/>
          <w:lang w:val="en-GB"/>
        </w:rPr>
        <w:t>, whose technical assistance at the early stages of the project was invaluable.</w:t>
      </w:r>
    </w:p>
    <w:p w14:paraId="4697EF05" w14:textId="77777777" w:rsidR="00830E3C" w:rsidRPr="00830E3C" w:rsidRDefault="00830E3C" w:rsidP="00830E3C">
      <w:pPr>
        <w:ind w:leftChars="0" w:left="0" w:firstLineChars="0" w:firstLine="2"/>
        <w:jc w:val="both"/>
        <w:rPr>
          <w:rFonts w:eastAsia="Arial"/>
          <w:lang w:val="en-GB"/>
        </w:rPr>
      </w:pPr>
      <w:r w:rsidRPr="00830E3C">
        <w:rPr>
          <w:rFonts w:eastAsia="Arial"/>
          <w:lang w:val="en-GB"/>
        </w:rPr>
        <w:t xml:space="preserve">Additionally, I would like to thank </w:t>
      </w:r>
      <w:r w:rsidRPr="00830E3C">
        <w:rPr>
          <w:rFonts w:eastAsia="Arial"/>
          <w:b/>
          <w:bCs/>
          <w:lang w:val="en-GB"/>
        </w:rPr>
        <w:t>Prof. Dr. Adem Özyavaş</w:t>
      </w:r>
      <w:r w:rsidRPr="00830E3C">
        <w:rPr>
          <w:rFonts w:eastAsia="Arial"/>
          <w:lang w:val="en-GB"/>
        </w:rPr>
        <w:t xml:space="preserve"> for his unwavering support and encouragement during my time at the university. His guidance has been deeply appreciated.</w:t>
      </w:r>
    </w:p>
    <w:p w14:paraId="4DB95F78" w14:textId="77777777" w:rsidR="00830E3C" w:rsidRPr="00830E3C" w:rsidRDefault="00830E3C" w:rsidP="00830E3C">
      <w:pPr>
        <w:ind w:leftChars="0" w:left="0" w:firstLineChars="0" w:firstLine="2"/>
        <w:jc w:val="both"/>
        <w:rPr>
          <w:rFonts w:eastAsia="Arial"/>
          <w:lang w:val="en-GB"/>
        </w:rPr>
      </w:pPr>
      <w:r w:rsidRPr="00830E3C">
        <w:rPr>
          <w:rFonts w:eastAsia="Arial"/>
          <w:lang w:val="en-GB"/>
        </w:rPr>
        <w:t>This project would not have been possible without the collective help and inspiration I received from my professors, mentors, and peers.</w:t>
      </w:r>
    </w:p>
    <w:p w14:paraId="7728D567" w14:textId="5B905177" w:rsidR="00972FF1" w:rsidRDefault="00972FF1" w:rsidP="00830E3C">
      <w:pPr>
        <w:ind w:leftChars="0" w:left="0" w:firstLineChars="0" w:firstLine="2"/>
        <w:jc w:val="both"/>
        <w:rPr>
          <w:rFonts w:eastAsia="Arial"/>
        </w:rPr>
      </w:pPr>
    </w:p>
    <w:p w14:paraId="748FC5D4" w14:textId="77777777" w:rsidR="00972FF1" w:rsidRDefault="00972FF1">
      <w:pPr>
        <w:ind w:left="0" w:hanging="2"/>
        <w:jc w:val="both"/>
        <w:rPr>
          <w:rFonts w:eastAsia="Arial"/>
        </w:rPr>
      </w:pPr>
    </w:p>
    <w:p w14:paraId="4AA54822" w14:textId="77777777" w:rsidR="00972FF1" w:rsidRDefault="00972FF1">
      <w:pPr>
        <w:ind w:left="0" w:hanging="2"/>
        <w:jc w:val="both"/>
        <w:rPr>
          <w:rFonts w:eastAsia="Arial"/>
        </w:rPr>
      </w:pPr>
    </w:p>
    <w:p w14:paraId="41CD0C67" w14:textId="77777777" w:rsidR="00972FF1" w:rsidRDefault="00972FF1">
      <w:pPr>
        <w:ind w:left="0" w:hanging="2"/>
        <w:jc w:val="both"/>
        <w:rPr>
          <w:rFonts w:eastAsia="Arial"/>
        </w:rPr>
      </w:pPr>
    </w:p>
    <w:p w14:paraId="7261B344" w14:textId="77777777" w:rsidR="00972FF1" w:rsidRDefault="00972FF1">
      <w:pPr>
        <w:ind w:left="0" w:hanging="2"/>
        <w:jc w:val="both"/>
        <w:rPr>
          <w:rFonts w:eastAsia="Arial"/>
        </w:rPr>
      </w:pPr>
    </w:p>
    <w:p w14:paraId="29272E77" w14:textId="77777777" w:rsidR="00972FF1" w:rsidRDefault="00972FF1">
      <w:pPr>
        <w:ind w:left="0" w:hanging="2"/>
        <w:jc w:val="both"/>
        <w:rPr>
          <w:rFonts w:eastAsia="Arial"/>
        </w:rPr>
      </w:pPr>
    </w:p>
    <w:p w14:paraId="5F2E6152" w14:textId="77777777" w:rsidR="00972FF1" w:rsidRDefault="00972FF1">
      <w:pPr>
        <w:ind w:left="0" w:hanging="2"/>
        <w:jc w:val="both"/>
        <w:rPr>
          <w:rFonts w:eastAsia="Arial"/>
        </w:rPr>
      </w:pPr>
    </w:p>
    <w:p w14:paraId="11587BAE" w14:textId="77777777" w:rsidR="00972FF1" w:rsidRDefault="00972FF1">
      <w:pPr>
        <w:ind w:left="0" w:hanging="2"/>
        <w:jc w:val="both"/>
        <w:rPr>
          <w:rFonts w:eastAsia="Arial"/>
        </w:rPr>
      </w:pPr>
    </w:p>
    <w:p w14:paraId="0A8D837A" w14:textId="77777777" w:rsidR="00972FF1" w:rsidRDefault="00972FF1">
      <w:pPr>
        <w:ind w:left="0" w:hanging="2"/>
        <w:jc w:val="both"/>
        <w:rPr>
          <w:rFonts w:eastAsia="Arial"/>
        </w:rPr>
      </w:pPr>
    </w:p>
    <w:p w14:paraId="71F99AD0" w14:textId="77777777" w:rsidR="00972FF1" w:rsidRDefault="00972FF1">
      <w:pPr>
        <w:ind w:left="0" w:hanging="2"/>
        <w:jc w:val="both"/>
        <w:rPr>
          <w:rFonts w:eastAsia="Arial"/>
        </w:rPr>
      </w:pPr>
    </w:p>
    <w:p w14:paraId="0FB4FFF2" w14:textId="77777777" w:rsidR="00972FF1" w:rsidRDefault="00972FF1">
      <w:pPr>
        <w:ind w:left="0" w:hanging="2"/>
        <w:jc w:val="both"/>
        <w:rPr>
          <w:rFonts w:eastAsia="Arial"/>
        </w:rPr>
      </w:pPr>
    </w:p>
    <w:p w14:paraId="2DCBAD6C" w14:textId="77777777" w:rsidR="00972FF1" w:rsidRDefault="00972FF1">
      <w:pPr>
        <w:ind w:left="0" w:hanging="2"/>
        <w:jc w:val="both"/>
        <w:rPr>
          <w:rFonts w:eastAsia="Arial"/>
        </w:rPr>
      </w:pPr>
    </w:p>
    <w:p w14:paraId="79C8DF26" w14:textId="77777777" w:rsidR="00972FF1" w:rsidRDefault="00972FF1">
      <w:pPr>
        <w:ind w:left="0" w:hanging="2"/>
        <w:jc w:val="both"/>
        <w:rPr>
          <w:rFonts w:eastAsia="Arial"/>
        </w:rPr>
      </w:pPr>
    </w:p>
    <w:p w14:paraId="2A25A99F" w14:textId="77777777" w:rsidR="00972FF1" w:rsidRDefault="00972FF1">
      <w:pPr>
        <w:ind w:left="0" w:hanging="2"/>
        <w:jc w:val="both"/>
        <w:rPr>
          <w:rFonts w:eastAsia="Arial"/>
        </w:rPr>
      </w:pPr>
    </w:p>
    <w:p w14:paraId="01E8F323" w14:textId="77777777" w:rsidR="00972FF1" w:rsidRDefault="00972FF1">
      <w:pPr>
        <w:ind w:left="0" w:hanging="2"/>
        <w:jc w:val="both"/>
        <w:rPr>
          <w:rFonts w:eastAsia="Arial"/>
        </w:rPr>
      </w:pPr>
    </w:p>
    <w:p w14:paraId="60C425EF" w14:textId="77777777" w:rsidR="00972FF1" w:rsidRDefault="00972FF1">
      <w:pPr>
        <w:ind w:left="0" w:hanging="2"/>
        <w:jc w:val="both"/>
        <w:rPr>
          <w:rFonts w:eastAsia="Arial"/>
        </w:rPr>
      </w:pPr>
    </w:p>
    <w:p w14:paraId="5FF01FB6" w14:textId="77777777" w:rsidR="00972FF1" w:rsidRDefault="00972FF1">
      <w:pPr>
        <w:ind w:left="0" w:hanging="2"/>
        <w:jc w:val="both"/>
        <w:rPr>
          <w:rFonts w:eastAsia="Arial"/>
        </w:rPr>
      </w:pPr>
    </w:p>
    <w:p w14:paraId="19FD6A74" w14:textId="77777777" w:rsidR="00972FF1" w:rsidRDefault="00972FF1">
      <w:pPr>
        <w:ind w:left="0" w:hanging="2"/>
        <w:jc w:val="both"/>
        <w:rPr>
          <w:rFonts w:eastAsia="Arial"/>
        </w:rPr>
      </w:pPr>
    </w:p>
    <w:p w14:paraId="29E995BF" w14:textId="77777777" w:rsidR="00972FF1" w:rsidRDefault="00972FF1">
      <w:pPr>
        <w:ind w:left="0" w:hanging="2"/>
        <w:jc w:val="both"/>
        <w:rPr>
          <w:rFonts w:eastAsia="Arial"/>
        </w:rPr>
      </w:pPr>
    </w:p>
    <w:p w14:paraId="01227D4F" w14:textId="77777777" w:rsidR="00972FF1" w:rsidRDefault="00972FF1">
      <w:pPr>
        <w:ind w:left="0" w:hanging="2"/>
        <w:jc w:val="both"/>
        <w:rPr>
          <w:rFonts w:eastAsia="Arial"/>
        </w:rPr>
      </w:pPr>
    </w:p>
    <w:p w14:paraId="232DE6AA" w14:textId="77777777" w:rsidR="00972FF1" w:rsidRDefault="00972FF1">
      <w:pPr>
        <w:ind w:left="0" w:hanging="2"/>
        <w:jc w:val="both"/>
        <w:rPr>
          <w:rFonts w:eastAsia="Arial"/>
        </w:rPr>
      </w:pPr>
    </w:p>
    <w:p w14:paraId="32F6CC9F" w14:textId="77777777" w:rsidR="00972FF1" w:rsidRDefault="00972FF1">
      <w:pPr>
        <w:ind w:left="0" w:hanging="2"/>
        <w:jc w:val="both"/>
        <w:rPr>
          <w:rFonts w:eastAsia="Arial"/>
        </w:rPr>
      </w:pPr>
    </w:p>
    <w:p w14:paraId="4114ABF8" w14:textId="77777777" w:rsidR="00972FF1" w:rsidRDefault="00972FF1">
      <w:pPr>
        <w:ind w:left="0" w:hanging="2"/>
        <w:jc w:val="both"/>
        <w:rPr>
          <w:rFonts w:eastAsia="Arial"/>
        </w:rPr>
      </w:pPr>
    </w:p>
    <w:p w14:paraId="51160DC4" w14:textId="77777777" w:rsidR="00972FF1" w:rsidRDefault="00972FF1">
      <w:pPr>
        <w:ind w:left="0" w:hanging="2"/>
        <w:jc w:val="both"/>
        <w:rPr>
          <w:rFonts w:eastAsia="Arial"/>
        </w:rPr>
      </w:pPr>
    </w:p>
    <w:p w14:paraId="561AF111" w14:textId="77777777" w:rsidR="00972FF1" w:rsidRDefault="00972FF1">
      <w:pPr>
        <w:ind w:left="0" w:hanging="2"/>
        <w:jc w:val="both"/>
        <w:rPr>
          <w:rFonts w:eastAsia="Arial"/>
        </w:rPr>
      </w:pPr>
    </w:p>
    <w:p w14:paraId="629F0359" w14:textId="77777777" w:rsidR="00972FF1" w:rsidRDefault="00972FF1">
      <w:pPr>
        <w:ind w:left="0" w:hanging="2"/>
        <w:jc w:val="both"/>
        <w:rPr>
          <w:rFonts w:eastAsia="Arial"/>
        </w:rPr>
      </w:pPr>
    </w:p>
    <w:p w14:paraId="095055F0" w14:textId="77777777" w:rsidR="00972FF1" w:rsidRDefault="00972FF1">
      <w:pPr>
        <w:ind w:left="0" w:hanging="2"/>
        <w:jc w:val="both"/>
        <w:rPr>
          <w:rFonts w:eastAsia="Arial"/>
        </w:rPr>
      </w:pPr>
    </w:p>
    <w:p w14:paraId="69FD7B2D" w14:textId="77777777" w:rsidR="00972FF1" w:rsidRDefault="00972FF1">
      <w:pPr>
        <w:ind w:leftChars="0" w:left="0" w:firstLineChars="0" w:firstLine="0"/>
        <w:jc w:val="both"/>
        <w:rPr>
          <w:rFonts w:eastAsia="Arial"/>
        </w:rPr>
      </w:pPr>
    </w:p>
    <w:p w14:paraId="3C6B66E2" w14:textId="77777777" w:rsidR="00972FF1" w:rsidRDefault="00972FF1">
      <w:pPr>
        <w:ind w:left="0" w:hanging="2"/>
        <w:jc w:val="both"/>
        <w:rPr>
          <w:rFonts w:eastAsia="Arial"/>
        </w:rPr>
      </w:pPr>
    </w:p>
    <w:p w14:paraId="7F56B767" w14:textId="77777777" w:rsidR="00972FF1" w:rsidRDefault="00972FF1">
      <w:pPr>
        <w:ind w:left="0" w:hanging="2"/>
        <w:jc w:val="both"/>
        <w:rPr>
          <w:rFonts w:eastAsia="Arial"/>
        </w:rPr>
      </w:pPr>
    </w:p>
    <w:p w14:paraId="338BA54F" w14:textId="09A4BC80" w:rsidR="00972FF1" w:rsidRDefault="00000000" w:rsidP="00311DA6">
      <w:pPr>
        <w:pStyle w:val="Heading1"/>
        <w:ind w:left="3" w:hanging="5"/>
      </w:pPr>
      <w:bookmarkStart w:id="1" w:name="_Toc187849217"/>
      <w:r>
        <w:t>Table</w:t>
      </w:r>
      <w:r w:rsidR="00311DA6">
        <w:t xml:space="preserve"> </w:t>
      </w:r>
      <w:r>
        <w:t>of Contents</w:t>
      </w:r>
      <w:bookmarkEnd w:id="1"/>
    </w:p>
    <w:tbl>
      <w:tblPr>
        <w:tblStyle w:val="TableGrid"/>
        <w:tblW w:w="0" w:type="auto"/>
        <w:tblInd w:w="2" w:type="dxa"/>
        <w:tblLook w:val="04A0" w:firstRow="1" w:lastRow="0" w:firstColumn="1" w:lastColumn="0" w:noHBand="0" w:noVBand="1"/>
      </w:tblPr>
      <w:tblGrid>
        <w:gridCol w:w="2140"/>
        <w:gridCol w:w="3954"/>
        <w:gridCol w:w="2965"/>
      </w:tblGrid>
      <w:tr w:rsidR="00744F95" w:rsidRPr="00744F95" w14:paraId="70D78C7A" w14:textId="77777777" w:rsidTr="00744F95">
        <w:tc>
          <w:tcPr>
            <w:tcW w:w="2140" w:type="dxa"/>
          </w:tcPr>
          <w:p w14:paraId="04026175" w14:textId="427B7F97" w:rsidR="00744F95" w:rsidRPr="00744F95" w:rsidRDefault="00744F95">
            <w:pPr>
              <w:ind w:leftChars="0" w:left="0" w:firstLineChars="0" w:firstLine="0"/>
              <w:rPr>
                <w:rFonts w:eastAsia="Arial"/>
                <w:b/>
              </w:rPr>
            </w:pPr>
            <w:r w:rsidRPr="00744F95">
              <w:rPr>
                <w:rFonts w:eastAsia="Arial"/>
                <w:b/>
              </w:rPr>
              <w:t>chapter</w:t>
            </w:r>
          </w:p>
        </w:tc>
        <w:tc>
          <w:tcPr>
            <w:tcW w:w="3954" w:type="dxa"/>
          </w:tcPr>
          <w:p w14:paraId="20A090B3" w14:textId="5F2405E1" w:rsidR="00744F95" w:rsidRPr="00744F95" w:rsidRDefault="00744F95">
            <w:pPr>
              <w:ind w:leftChars="0" w:left="0" w:firstLineChars="0" w:firstLine="0"/>
              <w:rPr>
                <w:rFonts w:eastAsia="Arial"/>
                <w:b/>
              </w:rPr>
            </w:pPr>
            <w:r w:rsidRPr="00744F95">
              <w:rPr>
                <w:rFonts w:eastAsia="Arial"/>
                <w:b/>
              </w:rPr>
              <w:t>Concept</w:t>
            </w:r>
          </w:p>
        </w:tc>
        <w:tc>
          <w:tcPr>
            <w:tcW w:w="2965" w:type="dxa"/>
          </w:tcPr>
          <w:p w14:paraId="4ADBE470" w14:textId="15DCDC6F" w:rsidR="00744F95" w:rsidRPr="00744F95" w:rsidRDefault="00744F95">
            <w:pPr>
              <w:ind w:leftChars="0" w:left="0" w:firstLineChars="0" w:firstLine="0"/>
              <w:rPr>
                <w:rFonts w:eastAsia="Arial"/>
                <w:b/>
              </w:rPr>
            </w:pPr>
            <w:r w:rsidRPr="00744F95">
              <w:rPr>
                <w:rFonts w:eastAsia="Arial"/>
                <w:b/>
              </w:rPr>
              <w:t xml:space="preserve">Page number </w:t>
            </w:r>
          </w:p>
        </w:tc>
      </w:tr>
      <w:tr w:rsidR="00744F95" w:rsidRPr="00744F95" w14:paraId="2A9BAF85" w14:textId="77777777" w:rsidTr="00744F95">
        <w:tc>
          <w:tcPr>
            <w:tcW w:w="2140" w:type="dxa"/>
          </w:tcPr>
          <w:p w14:paraId="38C702B8" w14:textId="77777777" w:rsidR="00744F95" w:rsidRPr="00744F95" w:rsidRDefault="00744F95">
            <w:pPr>
              <w:ind w:leftChars="0" w:left="0" w:firstLineChars="0" w:firstLine="0"/>
              <w:rPr>
                <w:rFonts w:eastAsia="Arial"/>
                <w:b/>
              </w:rPr>
            </w:pPr>
          </w:p>
        </w:tc>
        <w:tc>
          <w:tcPr>
            <w:tcW w:w="3954" w:type="dxa"/>
          </w:tcPr>
          <w:p w14:paraId="183524D3" w14:textId="6A617B60" w:rsidR="00744F95" w:rsidRPr="00744F95" w:rsidRDefault="00744F95">
            <w:pPr>
              <w:ind w:leftChars="0" w:left="0" w:firstLineChars="0" w:firstLine="0"/>
              <w:rPr>
                <w:rFonts w:eastAsia="Arial"/>
                <w:b/>
              </w:rPr>
            </w:pPr>
            <w:r w:rsidRPr="00744F95">
              <w:rPr>
                <w:rFonts w:eastAsia="Arial"/>
                <w:b/>
              </w:rPr>
              <w:t>Abstract (in Turkish)</w:t>
            </w:r>
          </w:p>
        </w:tc>
        <w:tc>
          <w:tcPr>
            <w:tcW w:w="2965" w:type="dxa"/>
          </w:tcPr>
          <w:p w14:paraId="49D279E9" w14:textId="77F8A074" w:rsidR="00744F95" w:rsidRPr="00744F95" w:rsidRDefault="00744F95">
            <w:pPr>
              <w:ind w:leftChars="0" w:left="0" w:firstLineChars="0" w:firstLine="0"/>
              <w:rPr>
                <w:rFonts w:eastAsia="Arial"/>
                <w:b/>
              </w:rPr>
            </w:pPr>
            <w:r w:rsidRPr="00744F95">
              <w:rPr>
                <w:rFonts w:eastAsia="Arial"/>
                <w:b/>
              </w:rPr>
              <w:t>2</w:t>
            </w:r>
          </w:p>
        </w:tc>
      </w:tr>
      <w:tr w:rsidR="00744F95" w:rsidRPr="00744F95" w14:paraId="4EAF100E" w14:textId="77777777" w:rsidTr="00744F95">
        <w:tc>
          <w:tcPr>
            <w:tcW w:w="2140" w:type="dxa"/>
          </w:tcPr>
          <w:p w14:paraId="7503B6FD" w14:textId="77777777" w:rsidR="00744F95" w:rsidRPr="00744F95" w:rsidRDefault="00744F95">
            <w:pPr>
              <w:ind w:leftChars="0" w:left="0" w:firstLineChars="0" w:firstLine="0"/>
              <w:rPr>
                <w:rFonts w:eastAsia="Arial"/>
                <w:b/>
              </w:rPr>
            </w:pPr>
          </w:p>
        </w:tc>
        <w:tc>
          <w:tcPr>
            <w:tcW w:w="3954" w:type="dxa"/>
          </w:tcPr>
          <w:p w14:paraId="31A94CEC" w14:textId="45C01573" w:rsidR="00744F95" w:rsidRPr="00744F95" w:rsidRDefault="00744F95">
            <w:pPr>
              <w:ind w:leftChars="0" w:left="0" w:firstLineChars="0" w:firstLine="0"/>
              <w:rPr>
                <w:rFonts w:eastAsia="Arial"/>
                <w:b/>
              </w:rPr>
            </w:pPr>
            <w:r w:rsidRPr="00744F95">
              <w:rPr>
                <w:rFonts w:eastAsia="Arial"/>
                <w:b/>
              </w:rPr>
              <w:t>Abstract</w:t>
            </w:r>
          </w:p>
        </w:tc>
        <w:tc>
          <w:tcPr>
            <w:tcW w:w="2965" w:type="dxa"/>
          </w:tcPr>
          <w:p w14:paraId="46F8B7C6" w14:textId="62A5B1A9" w:rsidR="00744F95" w:rsidRPr="00744F95" w:rsidRDefault="00744F95">
            <w:pPr>
              <w:ind w:leftChars="0" w:left="0" w:firstLineChars="0" w:firstLine="0"/>
              <w:rPr>
                <w:rFonts w:eastAsia="Arial"/>
                <w:b/>
              </w:rPr>
            </w:pPr>
            <w:r w:rsidRPr="00744F95">
              <w:rPr>
                <w:rFonts w:eastAsia="Arial"/>
                <w:b/>
              </w:rPr>
              <w:t>3</w:t>
            </w:r>
          </w:p>
        </w:tc>
      </w:tr>
      <w:tr w:rsidR="00744F95" w:rsidRPr="00744F95" w14:paraId="176110D1" w14:textId="77777777" w:rsidTr="00744F95">
        <w:tc>
          <w:tcPr>
            <w:tcW w:w="2140" w:type="dxa"/>
          </w:tcPr>
          <w:p w14:paraId="70D3A674" w14:textId="77777777" w:rsidR="00744F95" w:rsidRPr="00744F95" w:rsidRDefault="00744F95">
            <w:pPr>
              <w:ind w:leftChars="0" w:left="0" w:firstLineChars="0" w:firstLine="0"/>
              <w:rPr>
                <w:rFonts w:eastAsia="Arial"/>
                <w:b/>
              </w:rPr>
            </w:pPr>
          </w:p>
        </w:tc>
        <w:tc>
          <w:tcPr>
            <w:tcW w:w="3954" w:type="dxa"/>
          </w:tcPr>
          <w:p w14:paraId="2D07BCDB" w14:textId="2A8FFC6D" w:rsidR="00744F95" w:rsidRPr="00744F95" w:rsidRDefault="00744F95">
            <w:pPr>
              <w:ind w:leftChars="0" w:left="0" w:firstLineChars="0" w:firstLine="0"/>
              <w:rPr>
                <w:rFonts w:eastAsia="Arial"/>
                <w:b/>
              </w:rPr>
            </w:pPr>
            <w:r w:rsidRPr="00744F95">
              <w:rPr>
                <w:rFonts w:eastAsia="Arial"/>
                <w:b/>
              </w:rPr>
              <w:t>Acknowledgment</w:t>
            </w:r>
          </w:p>
        </w:tc>
        <w:tc>
          <w:tcPr>
            <w:tcW w:w="2965" w:type="dxa"/>
          </w:tcPr>
          <w:p w14:paraId="1CE4FA3F" w14:textId="6D4BCBD8" w:rsidR="00744F95" w:rsidRPr="00744F95" w:rsidRDefault="00744F95">
            <w:pPr>
              <w:ind w:leftChars="0" w:left="0" w:firstLineChars="0" w:firstLine="0"/>
              <w:rPr>
                <w:rFonts w:eastAsia="Arial"/>
                <w:b/>
              </w:rPr>
            </w:pPr>
            <w:r w:rsidRPr="00744F95">
              <w:rPr>
                <w:rFonts w:eastAsia="Arial"/>
                <w:b/>
              </w:rPr>
              <w:t>4</w:t>
            </w:r>
          </w:p>
        </w:tc>
      </w:tr>
      <w:tr w:rsidR="00744F95" w:rsidRPr="00744F95" w14:paraId="026C4B00" w14:textId="77777777" w:rsidTr="00744F95">
        <w:tc>
          <w:tcPr>
            <w:tcW w:w="2140" w:type="dxa"/>
          </w:tcPr>
          <w:p w14:paraId="29009694" w14:textId="77777777" w:rsidR="00744F95" w:rsidRPr="00744F95" w:rsidRDefault="00744F95">
            <w:pPr>
              <w:ind w:leftChars="0" w:left="0" w:firstLineChars="0" w:firstLine="0"/>
              <w:rPr>
                <w:rFonts w:eastAsia="Arial"/>
                <w:b/>
              </w:rPr>
            </w:pPr>
          </w:p>
        </w:tc>
        <w:tc>
          <w:tcPr>
            <w:tcW w:w="3954" w:type="dxa"/>
          </w:tcPr>
          <w:p w14:paraId="01CED1CF" w14:textId="02A5AD93" w:rsidR="00744F95" w:rsidRPr="00744F95" w:rsidRDefault="00744F95">
            <w:pPr>
              <w:ind w:leftChars="0" w:left="0" w:firstLineChars="0" w:firstLine="0"/>
              <w:rPr>
                <w:rFonts w:eastAsia="Arial"/>
                <w:b/>
              </w:rPr>
            </w:pPr>
            <w:r w:rsidRPr="00744F95">
              <w:rPr>
                <w:rFonts w:eastAsia="Arial"/>
                <w:b/>
              </w:rPr>
              <w:t xml:space="preserve">List of figures </w:t>
            </w:r>
          </w:p>
        </w:tc>
        <w:tc>
          <w:tcPr>
            <w:tcW w:w="2965" w:type="dxa"/>
          </w:tcPr>
          <w:p w14:paraId="7653A84B" w14:textId="3341635F" w:rsidR="00744F95" w:rsidRPr="00744F95" w:rsidRDefault="00744F95">
            <w:pPr>
              <w:ind w:leftChars="0" w:left="0" w:firstLineChars="0" w:firstLine="0"/>
              <w:rPr>
                <w:rFonts w:eastAsia="Arial"/>
                <w:b/>
              </w:rPr>
            </w:pPr>
            <w:r w:rsidRPr="00744F95">
              <w:rPr>
                <w:rFonts w:eastAsia="Arial"/>
                <w:b/>
              </w:rPr>
              <w:t>6</w:t>
            </w:r>
          </w:p>
        </w:tc>
      </w:tr>
      <w:tr w:rsidR="00744F95" w:rsidRPr="00744F95" w14:paraId="4CD5B149" w14:textId="77777777" w:rsidTr="00744F95">
        <w:tc>
          <w:tcPr>
            <w:tcW w:w="2140" w:type="dxa"/>
          </w:tcPr>
          <w:p w14:paraId="303BC09A" w14:textId="77777777" w:rsidR="00744F95" w:rsidRPr="00744F95" w:rsidRDefault="00744F95">
            <w:pPr>
              <w:ind w:leftChars="0" w:left="0" w:firstLineChars="0" w:firstLine="0"/>
              <w:rPr>
                <w:rFonts w:eastAsia="Arial"/>
                <w:b/>
              </w:rPr>
            </w:pPr>
          </w:p>
        </w:tc>
        <w:tc>
          <w:tcPr>
            <w:tcW w:w="3954" w:type="dxa"/>
          </w:tcPr>
          <w:p w14:paraId="0F85EBE3" w14:textId="169D6BC2" w:rsidR="00744F95" w:rsidRPr="00744F95" w:rsidRDefault="00744F95">
            <w:pPr>
              <w:ind w:leftChars="0" w:left="0" w:firstLineChars="0" w:firstLine="0"/>
              <w:rPr>
                <w:rFonts w:eastAsia="Arial"/>
                <w:b/>
              </w:rPr>
            </w:pPr>
            <w:r w:rsidRPr="00744F95">
              <w:rPr>
                <w:rFonts w:eastAsia="Arial"/>
                <w:b/>
              </w:rPr>
              <w:t>List of tables</w:t>
            </w:r>
          </w:p>
        </w:tc>
        <w:tc>
          <w:tcPr>
            <w:tcW w:w="2965" w:type="dxa"/>
          </w:tcPr>
          <w:p w14:paraId="1FB70F61" w14:textId="45D2346E" w:rsidR="00744F95" w:rsidRPr="00744F95" w:rsidRDefault="00744F95">
            <w:pPr>
              <w:ind w:leftChars="0" w:left="0" w:firstLineChars="0" w:firstLine="0"/>
              <w:rPr>
                <w:rFonts w:eastAsia="Arial"/>
                <w:b/>
              </w:rPr>
            </w:pPr>
            <w:r w:rsidRPr="00744F95">
              <w:rPr>
                <w:rFonts w:eastAsia="Arial"/>
                <w:b/>
              </w:rPr>
              <w:t>7</w:t>
            </w:r>
          </w:p>
        </w:tc>
      </w:tr>
      <w:tr w:rsidR="00744F95" w:rsidRPr="00744F95" w14:paraId="47D92988" w14:textId="77777777" w:rsidTr="00744F95">
        <w:tc>
          <w:tcPr>
            <w:tcW w:w="2140" w:type="dxa"/>
          </w:tcPr>
          <w:p w14:paraId="06FBD61C" w14:textId="77777777" w:rsidR="00744F95" w:rsidRPr="00744F95" w:rsidRDefault="00744F95">
            <w:pPr>
              <w:ind w:leftChars="0" w:left="0" w:firstLineChars="0" w:firstLine="0"/>
              <w:rPr>
                <w:rFonts w:eastAsia="Arial"/>
                <w:b/>
              </w:rPr>
            </w:pPr>
          </w:p>
        </w:tc>
        <w:tc>
          <w:tcPr>
            <w:tcW w:w="3954" w:type="dxa"/>
          </w:tcPr>
          <w:p w14:paraId="464490A5" w14:textId="7F58A696" w:rsidR="00744F95" w:rsidRPr="005B4EE7" w:rsidRDefault="00744F95">
            <w:pPr>
              <w:ind w:leftChars="0" w:left="0" w:firstLineChars="0" w:firstLine="0"/>
              <w:rPr>
                <w:rFonts w:eastAsia="Arial"/>
                <w:b/>
                <w:color w:val="FF0000"/>
              </w:rPr>
            </w:pPr>
            <w:r w:rsidRPr="005B4EE7">
              <w:rPr>
                <w:rFonts w:eastAsia="Arial"/>
                <w:b/>
                <w:color w:val="FF0000"/>
              </w:rPr>
              <w:t>Section 1</w:t>
            </w:r>
          </w:p>
        </w:tc>
        <w:tc>
          <w:tcPr>
            <w:tcW w:w="2965" w:type="dxa"/>
          </w:tcPr>
          <w:p w14:paraId="4F6DF191" w14:textId="48232147" w:rsidR="00744F95" w:rsidRPr="00744F95" w:rsidRDefault="00744F95">
            <w:pPr>
              <w:ind w:leftChars="0" w:left="0" w:firstLineChars="0" w:firstLine="0"/>
              <w:rPr>
                <w:rFonts w:eastAsia="Arial"/>
                <w:b/>
              </w:rPr>
            </w:pPr>
          </w:p>
        </w:tc>
      </w:tr>
      <w:tr w:rsidR="00744F95" w:rsidRPr="00744F95" w14:paraId="6472E332" w14:textId="77777777" w:rsidTr="00744F95">
        <w:tc>
          <w:tcPr>
            <w:tcW w:w="2140" w:type="dxa"/>
          </w:tcPr>
          <w:p w14:paraId="06C054CE" w14:textId="16DA90E2" w:rsidR="00744F95" w:rsidRPr="00744F95" w:rsidRDefault="00744F95">
            <w:pPr>
              <w:ind w:leftChars="0" w:left="0" w:firstLineChars="0" w:firstLine="0"/>
              <w:rPr>
                <w:rFonts w:eastAsia="Arial"/>
                <w:b/>
              </w:rPr>
            </w:pPr>
            <w:r w:rsidRPr="00744F95">
              <w:rPr>
                <w:rFonts w:eastAsia="Arial"/>
                <w:b/>
              </w:rPr>
              <w:t>1</w:t>
            </w:r>
          </w:p>
        </w:tc>
        <w:tc>
          <w:tcPr>
            <w:tcW w:w="3954" w:type="dxa"/>
          </w:tcPr>
          <w:p w14:paraId="104B88E1" w14:textId="0651AF57" w:rsidR="00744F95" w:rsidRPr="00744F95" w:rsidRDefault="00744F95">
            <w:pPr>
              <w:ind w:leftChars="0" w:left="0" w:firstLineChars="0" w:firstLine="0"/>
              <w:rPr>
                <w:rFonts w:eastAsia="Arial"/>
                <w:b/>
              </w:rPr>
            </w:pPr>
            <w:r w:rsidRPr="00744F95">
              <w:rPr>
                <w:rFonts w:eastAsia="Arial"/>
                <w:b/>
              </w:rPr>
              <w:t>Introduction</w:t>
            </w:r>
          </w:p>
        </w:tc>
        <w:tc>
          <w:tcPr>
            <w:tcW w:w="2965" w:type="dxa"/>
          </w:tcPr>
          <w:p w14:paraId="3CCECBF2" w14:textId="5ED36F4B" w:rsidR="00744F95" w:rsidRPr="00744F95" w:rsidRDefault="00744F95">
            <w:pPr>
              <w:ind w:leftChars="0" w:left="0" w:firstLineChars="0" w:firstLine="0"/>
              <w:rPr>
                <w:rFonts w:eastAsia="Arial"/>
                <w:b/>
              </w:rPr>
            </w:pPr>
            <w:r w:rsidRPr="00744F95">
              <w:rPr>
                <w:rFonts w:eastAsia="Arial"/>
                <w:b/>
              </w:rPr>
              <w:t>8</w:t>
            </w:r>
          </w:p>
        </w:tc>
      </w:tr>
      <w:tr w:rsidR="00744F95" w:rsidRPr="00744F95" w14:paraId="145889A3" w14:textId="77777777" w:rsidTr="00744F95">
        <w:tc>
          <w:tcPr>
            <w:tcW w:w="2140" w:type="dxa"/>
          </w:tcPr>
          <w:p w14:paraId="69F1FD79" w14:textId="43CECC57" w:rsidR="00744F95" w:rsidRPr="00744F95" w:rsidRDefault="00744F95">
            <w:pPr>
              <w:ind w:leftChars="0" w:left="0" w:firstLineChars="0" w:firstLine="0"/>
              <w:rPr>
                <w:rFonts w:eastAsia="Arial"/>
                <w:b/>
              </w:rPr>
            </w:pPr>
            <w:r w:rsidRPr="00744F95">
              <w:rPr>
                <w:rFonts w:eastAsia="Arial"/>
                <w:b/>
              </w:rPr>
              <w:t>1.1</w:t>
            </w:r>
          </w:p>
        </w:tc>
        <w:tc>
          <w:tcPr>
            <w:tcW w:w="3954" w:type="dxa"/>
          </w:tcPr>
          <w:p w14:paraId="239844CF" w14:textId="68108928" w:rsidR="00744F95" w:rsidRPr="00744F95" w:rsidRDefault="00744F95">
            <w:pPr>
              <w:ind w:leftChars="0" w:left="0" w:firstLineChars="0" w:firstLine="0"/>
              <w:rPr>
                <w:rFonts w:eastAsia="Arial"/>
                <w:b/>
              </w:rPr>
            </w:pPr>
            <w:r w:rsidRPr="00744F95">
              <w:rPr>
                <w:rFonts w:eastAsia="Arial"/>
                <w:b/>
              </w:rPr>
              <w:t>Project definition</w:t>
            </w:r>
          </w:p>
        </w:tc>
        <w:tc>
          <w:tcPr>
            <w:tcW w:w="2965" w:type="dxa"/>
          </w:tcPr>
          <w:p w14:paraId="23948900" w14:textId="70617ACB" w:rsidR="00744F95" w:rsidRPr="00744F95" w:rsidRDefault="00744F95">
            <w:pPr>
              <w:ind w:leftChars="0" w:left="0" w:firstLineChars="0" w:firstLine="0"/>
              <w:rPr>
                <w:rFonts w:eastAsia="Arial"/>
                <w:b/>
              </w:rPr>
            </w:pPr>
            <w:r w:rsidRPr="00744F95">
              <w:rPr>
                <w:rFonts w:eastAsia="Arial"/>
                <w:b/>
              </w:rPr>
              <w:t>8</w:t>
            </w:r>
          </w:p>
        </w:tc>
      </w:tr>
      <w:tr w:rsidR="00744F95" w:rsidRPr="00744F95" w14:paraId="61D4CC6E" w14:textId="77777777" w:rsidTr="00744F95">
        <w:tc>
          <w:tcPr>
            <w:tcW w:w="2140" w:type="dxa"/>
          </w:tcPr>
          <w:p w14:paraId="2A432317" w14:textId="6972B738" w:rsidR="00744F95" w:rsidRPr="00744F95" w:rsidRDefault="00744F95">
            <w:pPr>
              <w:ind w:leftChars="0" w:left="0" w:firstLineChars="0" w:firstLine="0"/>
              <w:rPr>
                <w:rFonts w:eastAsia="Arial"/>
                <w:b/>
              </w:rPr>
            </w:pPr>
            <w:r w:rsidRPr="00744F95">
              <w:rPr>
                <w:rFonts w:eastAsia="Arial"/>
                <w:b/>
              </w:rPr>
              <w:t>1.2</w:t>
            </w:r>
          </w:p>
        </w:tc>
        <w:tc>
          <w:tcPr>
            <w:tcW w:w="3954" w:type="dxa"/>
          </w:tcPr>
          <w:p w14:paraId="411F72E5" w14:textId="2291A2E6" w:rsidR="00744F95" w:rsidRPr="00744F95" w:rsidRDefault="00744F95">
            <w:pPr>
              <w:ind w:leftChars="0" w:left="0" w:firstLineChars="0" w:firstLine="0"/>
              <w:rPr>
                <w:rFonts w:eastAsia="Arial"/>
                <w:b/>
              </w:rPr>
            </w:pPr>
            <w:r w:rsidRPr="00744F95">
              <w:rPr>
                <w:rFonts w:eastAsia="Arial"/>
                <w:b/>
              </w:rPr>
              <w:t>Project objectives</w:t>
            </w:r>
          </w:p>
        </w:tc>
        <w:tc>
          <w:tcPr>
            <w:tcW w:w="2965" w:type="dxa"/>
          </w:tcPr>
          <w:p w14:paraId="6E87910F" w14:textId="06C084D3" w:rsidR="00744F95" w:rsidRPr="00744F95" w:rsidRDefault="00744F95">
            <w:pPr>
              <w:ind w:leftChars="0" w:left="0" w:firstLineChars="0" w:firstLine="0"/>
              <w:rPr>
                <w:rFonts w:eastAsia="Arial"/>
                <w:b/>
              </w:rPr>
            </w:pPr>
            <w:r w:rsidRPr="00744F95">
              <w:rPr>
                <w:rFonts w:eastAsia="Arial"/>
                <w:b/>
              </w:rPr>
              <w:t>8</w:t>
            </w:r>
          </w:p>
        </w:tc>
      </w:tr>
      <w:tr w:rsidR="00744F95" w:rsidRPr="00744F95" w14:paraId="18943C4D" w14:textId="77777777" w:rsidTr="00744F95">
        <w:tc>
          <w:tcPr>
            <w:tcW w:w="2140" w:type="dxa"/>
          </w:tcPr>
          <w:p w14:paraId="36B03407" w14:textId="26BDA6EA" w:rsidR="00744F95" w:rsidRPr="00744F95" w:rsidRDefault="00744F95">
            <w:pPr>
              <w:ind w:leftChars="0" w:left="0" w:firstLineChars="0" w:firstLine="0"/>
              <w:rPr>
                <w:rFonts w:eastAsia="Arial"/>
                <w:b/>
              </w:rPr>
            </w:pPr>
            <w:r w:rsidRPr="00744F95">
              <w:rPr>
                <w:rFonts w:eastAsia="Arial"/>
                <w:b/>
              </w:rPr>
              <w:t>1.3</w:t>
            </w:r>
          </w:p>
        </w:tc>
        <w:tc>
          <w:tcPr>
            <w:tcW w:w="3954" w:type="dxa"/>
          </w:tcPr>
          <w:p w14:paraId="572CC9EB" w14:textId="52892951" w:rsidR="00744F95" w:rsidRPr="00744F95" w:rsidRDefault="00744F95">
            <w:pPr>
              <w:ind w:leftChars="0" w:left="0" w:firstLineChars="0" w:firstLine="0"/>
              <w:rPr>
                <w:rFonts w:eastAsia="Arial"/>
                <w:b/>
              </w:rPr>
            </w:pPr>
            <w:r w:rsidRPr="00744F95">
              <w:rPr>
                <w:rFonts w:eastAsia="Arial"/>
                <w:b/>
              </w:rPr>
              <w:t>Project Specifications</w:t>
            </w:r>
          </w:p>
        </w:tc>
        <w:tc>
          <w:tcPr>
            <w:tcW w:w="2965" w:type="dxa"/>
          </w:tcPr>
          <w:p w14:paraId="6C4B1C94" w14:textId="7302E27D" w:rsidR="00744F95" w:rsidRPr="00744F95" w:rsidRDefault="00744F95">
            <w:pPr>
              <w:ind w:leftChars="0" w:left="0" w:firstLineChars="0" w:firstLine="0"/>
              <w:rPr>
                <w:rFonts w:eastAsia="Arial"/>
                <w:b/>
              </w:rPr>
            </w:pPr>
            <w:r w:rsidRPr="00744F95">
              <w:rPr>
                <w:rFonts w:eastAsia="Arial"/>
                <w:b/>
              </w:rPr>
              <w:t>8</w:t>
            </w:r>
          </w:p>
        </w:tc>
      </w:tr>
      <w:tr w:rsidR="00744F95" w:rsidRPr="00744F95" w14:paraId="769A1546" w14:textId="77777777" w:rsidTr="00744F95">
        <w:tc>
          <w:tcPr>
            <w:tcW w:w="2140" w:type="dxa"/>
          </w:tcPr>
          <w:p w14:paraId="51B866E5" w14:textId="0DF49769" w:rsidR="00744F95" w:rsidRPr="00744F95" w:rsidRDefault="00744F95">
            <w:pPr>
              <w:ind w:leftChars="0" w:left="0" w:firstLineChars="0" w:firstLine="0"/>
              <w:rPr>
                <w:rFonts w:eastAsia="Arial"/>
                <w:b/>
              </w:rPr>
            </w:pPr>
            <w:r w:rsidRPr="00744F95">
              <w:rPr>
                <w:rFonts w:eastAsia="Arial"/>
                <w:b/>
              </w:rPr>
              <w:t>1.4</w:t>
            </w:r>
          </w:p>
        </w:tc>
        <w:tc>
          <w:tcPr>
            <w:tcW w:w="3954" w:type="dxa"/>
          </w:tcPr>
          <w:p w14:paraId="472E48AB" w14:textId="6A36EFAC" w:rsidR="00744F95" w:rsidRPr="00744F95" w:rsidRDefault="00744F95">
            <w:pPr>
              <w:ind w:leftChars="0" w:left="0" w:firstLineChars="0" w:firstLine="0"/>
              <w:rPr>
                <w:rFonts w:eastAsia="Arial"/>
                <w:b/>
              </w:rPr>
            </w:pPr>
            <w:r w:rsidRPr="00744F95">
              <w:rPr>
                <w:rFonts w:eastAsia="Arial"/>
                <w:b/>
              </w:rPr>
              <w:t>Project purpose and application</w:t>
            </w:r>
          </w:p>
        </w:tc>
        <w:tc>
          <w:tcPr>
            <w:tcW w:w="2965" w:type="dxa"/>
          </w:tcPr>
          <w:p w14:paraId="55A6AF26" w14:textId="58959869" w:rsidR="00744F95" w:rsidRPr="00744F95" w:rsidRDefault="00744F95">
            <w:pPr>
              <w:ind w:leftChars="0" w:left="0" w:firstLineChars="0" w:firstLine="0"/>
              <w:rPr>
                <w:rFonts w:eastAsia="Arial"/>
                <w:b/>
              </w:rPr>
            </w:pPr>
            <w:r w:rsidRPr="00744F95">
              <w:rPr>
                <w:rFonts w:eastAsia="Arial"/>
                <w:b/>
              </w:rPr>
              <w:t>8</w:t>
            </w:r>
          </w:p>
        </w:tc>
      </w:tr>
      <w:tr w:rsidR="00744F95" w:rsidRPr="00744F95" w14:paraId="47C03C86" w14:textId="77777777" w:rsidTr="00744F95">
        <w:tc>
          <w:tcPr>
            <w:tcW w:w="2140" w:type="dxa"/>
          </w:tcPr>
          <w:p w14:paraId="62A2F9D6" w14:textId="25296898" w:rsidR="00744F95" w:rsidRPr="00744F95" w:rsidRDefault="00744F95">
            <w:pPr>
              <w:ind w:leftChars="0" w:left="0" w:firstLineChars="0" w:firstLine="0"/>
              <w:rPr>
                <w:rFonts w:eastAsia="Arial"/>
                <w:b/>
              </w:rPr>
            </w:pPr>
            <w:r w:rsidRPr="00744F95">
              <w:rPr>
                <w:rFonts w:eastAsia="Arial"/>
                <w:b/>
              </w:rPr>
              <w:t>1.5</w:t>
            </w:r>
          </w:p>
        </w:tc>
        <w:tc>
          <w:tcPr>
            <w:tcW w:w="3954" w:type="dxa"/>
          </w:tcPr>
          <w:p w14:paraId="0158E88D" w14:textId="3D892991" w:rsidR="00744F95" w:rsidRPr="00744F95" w:rsidRDefault="00744F95">
            <w:pPr>
              <w:ind w:leftChars="0" w:left="0" w:firstLineChars="0" w:firstLine="0"/>
              <w:rPr>
                <w:rFonts w:eastAsia="Arial"/>
                <w:b/>
              </w:rPr>
            </w:pPr>
            <w:r w:rsidRPr="00744F95">
              <w:rPr>
                <w:rFonts w:eastAsia="Arial"/>
                <w:b/>
              </w:rPr>
              <w:t>Project previous studies and work</w:t>
            </w:r>
          </w:p>
        </w:tc>
        <w:tc>
          <w:tcPr>
            <w:tcW w:w="2965" w:type="dxa"/>
          </w:tcPr>
          <w:p w14:paraId="4ADE2863" w14:textId="3F8381C2" w:rsidR="00744F95" w:rsidRPr="00744F95" w:rsidRDefault="00744F95">
            <w:pPr>
              <w:ind w:leftChars="0" w:left="0" w:firstLineChars="0" w:firstLine="0"/>
              <w:rPr>
                <w:rFonts w:eastAsia="Arial"/>
                <w:b/>
              </w:rPr>
            </w:pPr>
            <w:r w:rsidRPr="00744F95">
              <w:rPr>
                <w:rFonts w:eastAsia="Arial"/>
                <w:b/>
              </w:rPr>
              <w:t>9</w:t>
            </w:r>
          </w:p>
        </w:tc>
      </w:tr>
      <w:tr w:rsidR="00744F95" w:rsidRPr="00744F95" w14:paraId="78A70514" w14:textId="77777777" w:rsidTr="00744F95">
        <w:tc>
          <w:tcPr>
            <w:tcW w:w="2140" w:type="dxa"/>
          </w:tcPr>
          <w:p w14:paraId="314BF85A" w14:textId="77777777" w:rsidR="00744F95" w:rsidRPr="00744F95" w:rsidRDefault="00744F95">
            <w:pPr>
              <w:ind w:leftChars="0" w:left="0" w:firstLineChars="0" w:firstLine="0"/>
              <w:rPr>
                <w:rFonts w:eastAsia="Arial"/>
                <w:b/>
              </w:rPr>
            </w:pPr>
          </w:p>
        </w:tc>
        <w:tc>
          <w:tcPr>
            <w:tcW w:w="3954" w:type="dxa"/>
          </w:tcPr>
          <w:p w14:paraId="5DF50590" w14:textId="024B2BF0" w:rsidR="00744F95" w:rsidRPr="005B4EE7" w:rsidRDefault="00744F95">
            <w:pPr>
              <w:ind w:leftChars="0" w:left="0" w:firstLineChars="0" w:firstLine="0"/>
              <w:rPr>
                <w:rFonts w:eastAsia="Arial"/>
                <w:b/>
                <w:color w:val="FF0000"/>
              </w:rPr>
            </w:pPr>
            <w:r w:rsidRPr="005B4EE7">
              <w:rPr>
                <w:rFonts w:eastAsia="Arial"/>
                <w:b/>
                <w:color w:val="FF0000"/>
              </w:rPr>
              <w:t>Section 2</w:t>
            </w:r>
          </w:p>
        </w:tc>
        <w:tc>
          <w:tcPr>
            <w:tcW w:w="2965" w:type="dxa"/>
          </w:tcPr>
          <w:p w14:paraId="1BE343A6" w14:textId="77777777" w:rsidR="00744F95" w:rsidRPr="00744F95" w:rsidRDefault="00744F95">
            <w:pPr>
              <w:ind w:leftChars="0" w:left="0" w:firstLineChars="0" w:firstLine="0"/>
              <w:rPr>
                <w:rFonts w:eastAsia="Arial"/>
                <w:b/>
              </w:rPr>
            </w:pPr>
          </w:p>
        </w:tc>
      </w:tr>
      <w:tr w:rsidR="00744F95" w:rsidRPr="00744F95" w14:paraId="4C22EF86" w14:textId="77777777" w:rsidTr="00744F95">
        <w:tc>
          <w:tcPr>
            <w:tcW w:w="2140" w:type="dxa"/>
          </w:tcPr>
          <w:p w14:paraId="2E261B99" w14:textId="184BF9F2" w:rsidR="00744F95" w:rsidRPr="00744F95" w:rsidRDefault="00744F95">
            <w:pPr>
              <w:ind w:leftChars="0" w:left="0" w:firstLineChars="0" w:firstLine="0"/>
              <w:rPr>
                <w:rFonts w:eastAsia="Arial"/>
                <w:b/>
              </w:rPr>
            </w:pPr>
            <w:r>
              <w:rPr>
                <w:rFonts w:eastAsia="Arial"/>
                <w:b/>
              </w:rPr>
              <w:t>2</w:t>
            </w:r>
          </w:p>
        </w:tc>
        <w:tc>
          <w:tcPr>
            <w:tcW w:w="3954" w:type="dxa"/>
          </w:tcPr>
          <w:p w14:paraId="51D8A46A" w14:textId="483EF7BA" w:rsidR="00744F95" w:rsidRPr="00744F95" w:rsidRDefault="00744F95">
            <w:pPr>
              <w:ind w:leftChars="0" w:left="0" w:firstLineChars="0" w:firstLine="0"/>
              <w:rPr>
                <w:rFonts w:eastAsia="Arial"/>
                <w:b/>
              </w:rPr>
            </w:pPr>
            <w:r>
              <w:rPr>
                <w:rFonts w:eastAsia="Arial"/>
                <w:b/>
              </w:rPr>
              <w:t>Literature review</w:t>
            </w:r>
          </w:p>
        </w:tc>
        <w:tc>
          <w:tcPr>
            <w:tcW w:w="2965" w:type="dxa"/>
          </w:tcPr>
          <w:p w14:paraId="7F2867CC" w14:textId="00BBCDC1" w:rsidR="00744F95" w:rsidRPr="00744F95" w:rsidRDefault="00744F95">
            <w:pPr>
              <w:ind w:leftChars="0" w:left="0" w:firstLineChars="0" w:firstLine="0"/>
              <w:rPr>
                <w:rFonts w:eastAsia="Arial"/>
                <w:b/>
              </w:rPr>
            </w:pPr>
            <w:r>
              <w:rPr>
                <w:rFonts w:eastAsia="Arial"/>
                <w:b/>
              </w:rPr>
              <w:t>10</w:t>
            </w:r>
          </w:p>
        </w:tc>
      </w:tr>
      <w:tr w:rsidR="00744F95" w:rsidRPr="00744F95" w14:paraId="79BE6595" w14:textId="77777777" w:rsidTr="00744F95">
        <w:tc>
          <w:tcPr>
            <w:tcW w:w="2140" w:type="dxa"/>
          </w:tcPr>
          <w:p w14:paraId="0DDC2EA3" w14:textId="0DD98955" w:rsidR="00744F95" w:rsidRPr="00744F95" w:rsidRDefault="00744F95">
            <w:pPr>
              <w:ind w:leftChars="0" w:left="0" w:firstLineChars="0" w:firstLine="0"/>
              <w:rPr>
                <w:rFonts w:eastAsia="Arial"/>
                <w:b/>
              </w:rPr>
            </w:pPr>
            <w:r>
              <w:rPr>
                <w:rFonts w:eastAsia="Arial"/>
                <w:b/>
              </w:rPr>
              <w:t>2.1</w:t>
            </w:r>
          </w:p>
        </w:tc>
        <w:tc>
          <w:tcPr>
            <w:tcW w:w="3954" w:type="dxa"/>
          </w:tcPr>
          <w:p w14:paraId="52F5DE68" w14:textId="09193779" w:rsidR="00744F95" w:rsidRDefault="00744F95">
            <w:pPr>
              <w:ind w:leftChars="0" w:left="0" w:firstLineChars="0" w:firstLine="0"/>
              <w:rPr>
                <w:rFonts w:eastAsia="Arial"/>
                <w:b/>
              </w:rPr>
            </w:pPr>
            <w:r>
              <w:rPr>
                <w:rFonts w:eastAsia="Arial"/>
                <w:b/>
              </w:rPr>
              <w:t>A brief history of drones</w:t>
            </w:r>
          </w:p>
        </w:tc>
        <w:tc>
          <w:tcPr>
            <w:tcW w:w="2965" w:type="dxa"/>
          </w:tcPr>
          <w:p w14:paraId="3D6228A7" w14:textId="662A8C38" w:rsidR="00744F95" w:rsidRDefault="00744F95">
            <w:pPr>
              <w:ind w:leftChars="0" w:left="0" w:firstLineChars="0" w:firstLine="0"/>
              <w:rPr>
                <w:rFonts w:eastAsia="Arial"/>
                <w:b/>
              </w:rPr>
            </w:pPr>
            <w:r>
              <w:rPr>
                <w:rFonts w:eastAsia="Arial"/>
                <w:b/>
              </w:rPr>
              <w:t>10</w:t>
            </w:r>
          </w:p>
        </w:tc>
      </w:tr>
      <w:tr w:rsidR="00744F95" w:rsidRPr="00744F95" w14:paraId="62CD5697" w14:textId="77777777" w:rsidTr="00744F95">
        <w:tc>
          <w:tcPr>
            <w:tcW w:w="2140" w:type="dxa"/>
          </w:tcPr>
          <w:p w14:paraId="42616B33" w14:textId="7E997E30" w:rsidR="00744F95" w:rsidRDefault="00744F95">
            <w:pPr>
              <w:ind w:leftChars="0" w:left="0" w:firstLineChars="0" w:firstLine="0"/>
              <w:rPr>
                <w:rFonts w:eastAsia="Arial"/>
                <w:b/>
              </w:rPr>
            </w:pPr>
            <w:r>
              <w:rPr>
                <w:rFonts w:eastAsia="Arial"/>
                <w:b/>
              </w:rPr>
              <w:t>2.2</w:t>
            </w:r>
          </w:p>
        </w:tc>
        <w:tc>
          <w:tcPr>
            <w:tcW w:w="3954" w:type="dxa"/>
          </w:tcPr>
          <w:p w14:paraId="2E5A67B5" w14:textId="3219F071" w:rsidR="00744F95" w:rsidRDefault="00744F95">
            <w:pPr>
              <w:ind w:leftChars="0" w:left="0" w:firstLineChars="0" w:firstLine="0"/>
              <w:rPr>
                <w:rFonts w:eastAsia="Arial"/>
                <w:b/>
              </w:rPr>
            </w:pPr>
            <w:r>
              <w:rPr>
                <w:rFonts w:eastAsia="Arial"/>
                <w:b/>
              </w:rPr>
              <w:t>Usage of drones</w:t>
            </w:r>
          </w:p>
        </w:tc>
        <w:tc>
          <w:tcPr>
            <w:tcW w:w="2965" w:type="dxa"/>
          </w:tcPr>
          <w:p w14:paraId="5D495EF9" w14:textId="01BA2146" w:rsidR="00744F95" w:rsidRDefault="00744F95">
            <w:pPr>
              <w:ind w:leftChars="0" w:left="0" w:firstLineChars="0" w:firstLine="0"/>
              <w:rPr>
                <w:rFonts w:eastAsia="Arial"/>
                <w:b/>
              </w:rPr>
            </w:pPr>
            <w:r>
              <w:rPr>
                <w:rFonts w:eastAsia="Arial"/>
                <w:b/>
              </w:rPr>
              <w:t>1</w:t>
            </w:r>
            <w:r w:rsidR="00FE29F0">
              <w:rPr>
                <w:rFonts w:eastAsia="Arial"/>
                <w:b/>
              </w:rPr>
              <w:t>0</w:t>
            </w:r>
          </w:p>
        </w:tc>
      </w:tr>
      <w:tr w:rsidR="00744F95" w:rsidRPr="00744F95" w14:paraId="325BF973" w14:textId="77777777" w:rsidTr="00744F95">
        <w:tc>
          <w:tcPr>
            <w:tcW w:w="2140" w:type="dxa"/>
          </w:tcPr>
          <w:p w14:paraId="54927402" w14:textId="77777777" w:rsidR="00744F95" w:rsidRDefault="00744F95">
            <w:pPr>
              <w:ind w:leftChars="0" w:left="0" w:firstLineChars="0" w:firstLine="0"/>
              <w:rPr>
                <w:rFonts w:eastAsia="Arial"/>
                <w:b/>
              </w:rPr>
            </w:pPr>
          </w:p>
        </w:tc>
        <w:tc>
          <w:tcPr>
            <w:tcW w:w="3954" w:type="dxa"/>
          </w:tcPr>
          <w:p w14:paraId="11795B34" w14:textId="38A04085" w:rsidR="00744F95" w:rsidRPr="005B4EE7" w:rsidRDefault="00744F95">
            <w:pPr>
              <w:ind w:leftChars="0" w:left="0" w:firstLineChars="0" w:firstLine="0"/>
              <w:rPr>
                <w:rFonts w:eastAsia="Arial"/>
                <w:b/>
                <w:color w:val="FF0000"/>
              </w:rPr>
            </w:pPr>
            <w:r w:rsidRPr="005B4EE7">
              <w:rPr>
                <w:rFonts w:eastAsia="Arial"/>
                <w:b/>
                <w:color w:val="FF0000"/>
              </w:rPr>
              <w:t>Section 3</w:t>
            </w:r>
          </w:p>
        </w:tc>
        <w:tc>
          <w:tcPr>
            <w:tcW w:w="2965" w:type="dxa"/>
          </w:tcPr>
          <w:p w14:paraId="77AC91A2" w14:textId="77777777" w:rsidR="00744F95" w:rsidRDefault="00744F95">
            <w:pPr>
              <w:ind w:leftChars="0" w:left="0" w:firstLineChars="0" w:firstLine="0"/>
              <w:rPr>
                <w:rFonts w:eastAsia="Arial"/>
                <w:b/>
              </w:rPr>
            </w:pPr>
          </w:p>
        </w:tc>
      </w:tr>
      <w:tr w:rsidR="00744F95" w:rsidRPr="00744F95" w14:paraId="74B1BF30" w14:textId="77777777" w:rsidTr="00744F95">
        <w:tc>
          <w:tcPr>
            <w:tcW w:w="2140" w:type="dxa"/>
          </w:tcPr>
          <w:p w14:paraId="55319A0F" w14:textId="6381CD3A" w:rsidR="00744F95" w:rsidRDefault="00744F95">
            <w:pPr>
              <w:ind w:leftChars="0" w:left="0" w:firstLineChars="0" w:firstLine="0"/>
              <w:rPr>
                <w:rFonts w:eastAsia="Arial"/>
                <w:b/>
              </w:rPr>
            </w:pPr>
            <w:r>
              <w:rPr>
                <w:rFonts w:eastAsia="Arial"/>
                <w:b/>
              </w:rPr>
              <w:t>3</w:t>
            </w:r>
          </w:p>
        </w:tc>
        <w:tc>
          <w:tcPr>
            <w:tcW w:w="3954" w:type="dxa"/>
          </w:tcPr>
          <w:p w14:paraId="6AF00657" w14:textId="33086119" w:rsidR="00744F95" w:rsidRDefault="00744F95">
            <w:pPr>
              <w:ind w:leftChars="0" w:left="0" w:firstLineChars="0" w:firstLine="0"/>
              <w:rPr>
                <w:rFonts w:eastAsia="Arial"/>
                <w:b/>
              </w:rPr>
            </w:pPr>
            <w:r w:rsidRPr="00744F95">
              <w:rPr>
                <w:rFonts w:eastAsia="Arial"/>
                <w:b/>
              </w:rPr>
              <w:t>System design and implementation</w:t>
            </w:r>
          </w:p>
        </w:tc>
        <w:tc>
          <w:tcPr>
            <w:tcW w:w="2965" w:type="dxa"/>
          </w:tcPr>
          <w:p w14:paraId="15303018" w14:textId="45688F8C" w:rsidR="00744F95" w:rsidRDefault="000C23CF">
            <w:pPr>
              <w:ind w:leftChars="0" w:left="0" w:firstLineChars="0" w:firstLine="0"/>
              <w:rPr>
                <w:rFonts w:eastAsia="Arial"/>
                <w:b/>
              </w:rPr>
            </w:pPr>
            <w:r>
              <w:rPr>
                <w:rFonts w:eastAsia="Arial"/>
                <w:b/>
              </w:rPr>
              <w:t>1</w:t>
            </w:r>
            <w:r w:rsidR="00FE29F0">
              <w:rPr>
                <w:rFonts w:eastAsia="Arial"/>
                <w:b/>
              </w:rPr>
              <w:t>1</w:t>
            </w:r>
          </w:p>
        </w:tc>
      </w:tr>
      <w:tr w:rsidR="000C23CF" w:rsidRPr="00744F95" w14:paraId="32D3499A" w14:textId="77777777" w:rsidTr="00744F95">
        <w:tc>
          <w:tcPr>
            <w:tcW w:w="2140" w:type="dxa"/>
          </w:tcPr>
          <w:p w14:paraId="4A98968F" w14:textId="32158057" w:rsidR="000C23CF" w:rsidRDefault="000C23CF">
            <w:pPr>
              <w:ind w:leftChars="0" w:left="0" w:firstLineChars="0" w:firstLine="0"/>
              <w:rPr>
                <w:rFonts w:eastAsia="Arial"/>
                <w:b/>
              </w:rPr>
            </w:pPr>
            <w:r>
              <w:rPr>
                <w:rFonts w:eastAsia="Arial"/>
                <w:b/>
              </w:rPr>
              <w:t>3.1</w:t>
            </w:r>
          </w:p>
        </w:tc>
        <w:tc>
          <w:tcPr>
            <w:tcW w:w="3954" w:type="dxa"/>
          </w:tcPr>
          <w:p w14:paraId="5AD4C663" w14:textId="64EBD7E5" w:rsidR="000C23CF" w:rsidRPr="00744F95" w:rsidRDefault="000C23CF">
            <w:pPr>
              <w:ind w:leftChars="0" w:left="0" w:firstLineChars="0" w:firstLine="0"/>
              <w:rPr>
                <w:rFonts w:eastAsia="Arial"/>
                <w:b/>
              </w:rPr>
            </w:pPr>
            <w:r>
              <w:rPr>
                <w:rFonts w:eastAsia="Arial"/>
                <w:b/>
              </w:rPr>
              <w:t>Design constraints</w:t>
            </w:r>
          </w:p>
        </w:tc>
        <w:tc>
          <w:tcPr>
            <w:tcW w:w="2965" w:type="dxa"/>
          </w:tcPr>
          <w:p w14:paraId="2FCBA705" w14:textId="439E22DB" w:rsidR="000C23CF" w:rsidRDefault="000C23CF">
            <w:pPr>
              <w:ind w:leftChars="0" w:left="0" w:firstLineChars="0" w:firstLine="0"/>
              <w:rPr>
                <w:rFonts w:eastAsia="Arial"/>
                <w:b/>
              </w:rPr>
            </w:pPr>
            <w:r>
              <w:rPr>
                <w:rFonts w:eastAsia="Arial"/>
                <w:b/>
              </w:rPr>
              <w:t>12</w:t>
            </w:r>
          </w:p>
        </w:tc>
      </w:tr>
      <w:tr w:rsidR="000C23CF" w:rsidRPr="00744F95" w14:paraId="2A888A99" w14:textId="77777777" w:rsidTr="00744F95">
        <w:tc>
          <w:tcPr>
            <w:tcW w:w="2140" w:type="dxa"/>
          </w:tcPr>
          <w:p w14:paraId="7B2F1AE2" w14:textId="57252F51" w:rsidR="000C23CF" w:rsidRDefault="000C23CF">
            <w:pPr>
              <w:ind w:leftChars="0" w:left="0" w:firstLineChars="0" w:firstLine="0"/>
              <w:rPr>
                <w:rFonts w:eastAsia="Arial"/>
                <w:b/>
              </w:rPr>
            </w:pPr>
            <w:r>
              <w:rPr>
                <w:rFonts w:eastAsia="Arial"/>
                <w:b/>
              </w:rPr>
              <w:t>3.2</w:t>
            </w:r>
          </w:p>
        </w:tc>
        <w:tc>
          <w:tcPr>
            <w:tcW w:w="3954" w:type="dxa"/>
          </w:tcPr>
          <w:p w14:paraId="59275805" w14:textId="70CCC913" w:rsidR="000C23CF" w:rsidRDefault="000C23CF">
            <w:pPr>
              <w:ind w:leftChars="0" w:left="0" w:firstLineChars="0" w:firstLine="0"/>
              <w:rPr>
                <w:rFonts w:eastAsia="Arial"/>
                <w:b/>
              </w:rPr>
            </w:pPr>
            <w:r w:rsidRPr="000C23CF">
              <w:rPr>
                <w:rFonts w:eastAsia="Arial"/>
                <w:b/>
              </w:rPr>
              <w:t>Design methodology</w:t>
            </w:r>
          </w:p>
        </w:tc>
        <w:tc>
          <w:tcPr>
            <w:tcW w:w="2965" w:type="dxa"/>
          </w:tcPr>
          <w:p w14:paraId="5568A4D6" w14:textId="5B9DE654" w:rsidR="000C23CF" w:rsidRDefault="000C23CF">
            <w:pPr>
              <w:ind w:leftChars="0" w:left="0" w:firstLineChars="0" w:firstLine="0"/>
              <w:rPr>
                <w:rFonts w:eastAsia="Arial"/>
                <w:b/>
              </w:rPr>
            </w:pPr>
            <w:r>
              <w:rPr>
                <w:rFonts w:eastAsia="Arial"/>
                <w:b/>
              </w:rPr>
              <w:t>1</w:t>
            </w:r>
            <w:r w:rsidR="00FE29F0">
              <w:rPr>
                <w:rFonts w:eastAsia="Arial"/>
                <w:b/>
              </w:rPr>
              <w:t>3</w:t>
            </w:r>
          </w:p>
        </w:tc>
      </w:tr>
      <w:tr w:rsidR="000C23CF" w:rsidRPr="00744F95" w14:paraId="3B7149C9" w14:textId="77777777" w:rsidTr="00744F95">
        <w:tc>
          <w:tcPr>
            <w:tcW w:w="2140" w:type="dxa"/>
          </w:tcPr>
          <w:p w14:paraId="585FA146" w14:textId="6CAF563B" w:rsidR="000C23CF" w:rsidRDefault="000C23CF">
            <w:pPr>
              <w:ind w:leftChars="0" w:left="0" w:firstLineChars="0" w:firstLine="0"/>
              <w:rPr>
                <w:rFonts w:eastAsia="Arial"/>
                <w:b/>
              </w:rPr>
            </w:pPr>
            <w:r>
              <w:rPr>
                <w:rFonts w:eastAsia="Arial"/>
                <w:b/>
              </w:rPr>
              <w:t>3.3</w:t>
            </w:r>
          </w:p>
        </w:tc>
        <w:tc>
          <w:tcPr>
            <w:tcW w:w="3954" w:type="dxa"/>
          </w:tcPr>
          <w:p w14:paraId="67BAD730" w14:textId="2559C489" w:rsidR="000C23CF" w:rsidRPr="000C23CF" w:rsidRDefault="000C23CF">
            <w:pPr>
              <w:ind w:leftChars="0" w:left="0" w:firstLineChars="0" w:firstLine="0"/>
              <w:rPr>
                <w:rFonts w:eastAsia="Arial"/>
                <w:b/>
              </w:rPr>
            </w:pPr>
            <w:r w:rsidRPr="000C23CF">
              <w:rPr>
                <w:rFonts w:eastAsia="Arial"/>
                <w:b/>
              </w:rPr>
              <w:t>DESIGN, ANALYSIS AND FABRICATION</w:t>
            </w:r>
          </w:p>
        </w:tc>
        <w:tc>
          <w:tcPr>
            <w:tcW w:w="2965" w:type="dxa"/>
          </w:tcPr>
          <w:p w14:paraId="05DE47B3" w14:textId="3C051F72" w:rsidR="000C23CF" w:rsidRDefault="000C23CF">
            <w:pPr>
              <w:ind w:leftChars="0" w:left="0" w:firstLineChars="0" w:firstLine="0"/>
              <w:rPr>
                <w:rFonts w:eastAsia="Arial"/>
                <w:b/>
              </w:rPr>
            </w:pPr>
            <w:r>
              <w:rPr>
                <w:rFonts w:eastAsia="Arial"/>
                <w:b/>
              </w:rPr>
              <w:t>15</w:t>
            </w:r>
          </w:p>
        </w:tc>
      </w:tr>
      <w:tr w:rsidR="000C23CF" w:rsidRPr="00744F95" w14:paraId="26F25181" w14:textId="77777777" w:rsidTr="00744F95">
        <w:tc>
          <w:tcPr>
            <w:tcW w:w="2140" w:type="dxa"/>
          </w:tcPr>
          <w:p w14:paraId="7F98C926" w14:textId="253D57E2" w:rsidR="000C23CF" w:rsidRDefault="000C23CF">
            <w:pPr>
              <w:ind w:leftChars="0" w:left="0" w:firstLineChars="0" w:firstLine="0"/>
              <w:rPr>
                <w:rFonts w:eastAsia="Arial"/>
                <w:b/>
              </w:rPr>
            </w:pPr>
            <w:r>
              <w:rPr>
                <w:rFonts w:eastAsia="Arial"/>
                <w:b/>
              </w:rPr>
              <w:t>3.</w:t>
            </w:r>
            <w:r w:rsidR="00FE29F0">
              <w:rPr>
                <w:rFonts w:eastAsia="Arial"/>
                <w:b/>
              </w:rPr>
              <w:t>4</w:t>
            </w:r>
          </w:p>
        </w:tc>
        <w:tc>
          <w:tcPr>
            <w:tcW w:w="3954" w:type="dxa"/>
          </w:tcPr>
          <w:p w14:paraId="2369B583" w14:textId="7E4F9C8C" w:rsidR="000C23CF" w:rsidRPr="000C23CF" w:rsidRDefault="000C23CF">
            <w:pPr>
              <w:ind w:leftChars="0" w:left="0" w:firstLineChars="0" w:firstLine="0"/>
              <w:rPr>
                <w:rFonts w:eastAsia="Arial"/>
                <w:b/>
              </w:rPr>
            </w:pPr>
            <w:r w:rsidRPr="000C23CF">
              <w:rPr>
                <w:rFonts w:eastAsia="Arial"/>
                <w:b/>
              </w:rPr>
              <w:t>Product Subsystems and Components</w:t>
            </w:r>
          </w:p>
        </w:tc>
        <w:tc>
          <w:tcPr>
            <w:tcW w:w="2965" w:type="dxa"/>
          </w:tcPr>
          <w:p w14:paraId="29651C10" w14:textId="45D992B2" w:rsidR="000C23CF" w:rsidRDefault="00FE29F0">
            <w:pPr>
              <w:ind w:leftChars="0" w:left="0" w:firstLineChars="0" w:firstLine="0"/>
              <w:rPr>
                <w:rFonts w:eastAsia="Arial"/>
                <w:b/>
              </w:rPr>
            </w:pPr>
            <w:r>
              <w:rPr>
                <w:rFonts w:eastAsia="Arial"/>
                <w:b/>
              </w:rPr>
              <w:t>17</w:t>
            </w:r>
          </w:p>
        </w:tc>
      </w:tr>
      <w:tr w:rsidR="000C23CF" w:rsidRPr="00744F95" w14:paraId="2FDAA0AB" w14:textId="77777777" w:rsidTr="00744F95">
        <w:tc>
          <w:tcPr>
            <w:tcW w:w="2140" w:type="dxa"/>
          </w:tcPr>
          <w:p w14:paraId="1B9B6FDF" w14:textId="578172B3" w:rsidR="000C23CF" w:rsidRDefault="000C23CF">
            <w:pPr>
              <w:ind w:leftChars="0" w:left="0" w:firstLineChars="0" w:firstLine="0"/>
              <w:rPr>
                <w:rFonts w:eastAsia="Arial"/>
                <w:b/>
              </w:rPr>
            </w:pPr>
            <w:r>
              <w:rPr>
                <w:rFonts w:eastAsia="Arial"/>
                <w:b/>
              </w:rPr>
              <w:t>3.</w:t>
            </w:r>
            <w:r w:rsidR="00FE29F0">
              <w:rPr>
                <w:rFonts w:eastAsia="Arial"/>
                <w:b/>
              </w:rPr>
              <w:t>5</w:t>
            </w:r>
          </w:p>
        </w:tc>
        <w:tc>
          <w:tcPr>
            <w:tcW w:w="3954" w:type="dxa"/>
          </w:tcPr>
          <w:p w14:paraId="351F838C" w14:textId="3D9F133E" w:rsidR="000C23CF" w:rsidRPr="000C23CF" w:rsidRDefault="000C23CF">
            <w:pPr>
              <w:ind w:leftChars="0" w:left="0" w:firstLineChars="0" w:firstLine="0"/>
              <w:rPr>
                <w:rFonts w:eastAsia="Arial"/>
                <w:b/>
              </w:rPr>
            </w:pPr>
            <w:r w:rsidRPr="000C23CF">
              <w:rPr>
                <w:rFonts w:eastAsia="Arial"/>
                <w:b/>
              </w:rPr>
              <w:t>Design Implementation</w:t>
            </w:r>
          </w:p>
        </w:tc>
        <w:tc>
          <w:tcPr>
            <w:tcW w:w="2965" w:type="dxa"/>
          </w:tcPr>
          <w:p w14:paraId="15065AEB" w14:textId="29D1C112" w:rsidR="000C23CF" w:rsidRDefault="00FE29F0">
            <w:pPr>
              <w:ind w:leftChars="0" w:left="0" w:firstLineChars="0" w:firstLine="0"/>
              <w:rPr>
                <w:rFonts w:eastAsia="Arial"/>
                <w:b/>
              </w:rPr>
            </w:pPr>
            <w:r>
              <w:rPr>
                <w:rFonts w:eastAsia="Arial"/>
                <w:b/>
              </w:rPr>
              <w:t>27</w:t>
            </w:r>
          </w:p>
        </w:tc>
      </w:tr>
      <w:tr w:rsidR="000C23CF" w:rsidRPr="00744F95" w14:paraId="2E476EEF" w14:textId="77777777" w:rsidTr="00744F95">
        <w:tc>
          <w:tcPr>
            <w:tcW w:w="2140" w:type="dxa"/>
          </w:tcPr>
          <w:p w14:paraId="1EE4695D" w14:textId="30C96A5D" w:rsidR="000C23CF" w:rsidRDefault="000C23CF">
            <w:pPr>
              <w:ind w:leftChars="0" w:left="0" w:firstLineChars="0" w:firstLine="0"/>
              <w:rPr>
                <w:rFonts w:eastAsia="Arial"/>
                <w:b/>
              </w:rPr>
            </w:pPr>
            <w:r>
              <w:rPr>
                <w:rFonts w:eastAsia="Arial"/>
                <w:b/>
              </w:rPr>
              <w:t>3.</w:t>
            </w:r>
            <w:r w:rsidR="00FE29F0">
              <w:rPr>
                <w:rFonts w:eastAsia="Arial"/>
                <w:b/>
              </w:rPr>
              <w:t>6</w:t>
            </w:r>
          </w:p>
        </w:tc>
        <w:tc>
          <w:tcPr>
            <w:tcW w:w="3954" w:type="dxa"/>
          </w:tcPr>
          <w:p w14:paraId="3BAAE4BC" w14:textId="572F528A" w:rsidR="000C23CF" w:rsidRPr="000C23CF" w:rsidRDefault="000C23CF">
            <w:pPr>
              <w:ind w:leftChars="0" w:left="0" w:firstLineChars="0" w:firstLine="0"/>
              <w:rPr>
                <w:rFonts w:eastAsia="Arial"/>
                <w:b/>
              </w:rPr>
            </w:pPr>
            <w:r>
              <w:rPr>
                <w:rFonts w:eastAsia="Arial"/>
                <w:b/>
              </w:rPr>
              <w:t>After assembling figures</w:t>
            </w:r>
          </w:p>
        </w:tc>
        <w:tc>
          <w:tcPr>
            <w:tcW w:w="2965" w:type="dxa"/>
          </w:tcPr>
          <w:p w14:paraId="2615D2DF" w14:textId="488350E9" w:rsidR="000C23CF" w:rsidRDefault="00FE29F0">
            <w:pPr>
              <w:ind w:leftChars="0" w:left="0" w:firstLineChars="0" w:firstLine="0"/>
              <w:rPr>
                <w:rFonts w:eastAsia="Arial"/>
                <w:b/>
              </w:rPr>
            </w:pPr>
            <w:r>
              <w:rPr>
                <w:rFonts w:eastAsia="Arial"/>
                <w:b/>
              </w:rPr>
              <w:t>29</w:t>
            </w:r>
          </w:p>
        </w:tc>
      </w:tr>
      <w:tr w:rsidR="006C2F1A" w:rsidRPr="00744F95" w14:paraId="24BB9D01" w14:textId="77777777" w:rsidTr="00744F95">
        <w:tc>
          <w:tcPr>
            <w:tcW w:w="2140" w:type="dxa"/>
          </w:tcPr>
          <w:p w14:paraId="221E715B" w14:textId="77777777" w:rsidR="006C2F1A" w:rsidRDefault="006C2F1A" w:rsidP="006C2F1A">
            <w:pPr>
              <w:ind w:leftChars="0" w:left="0" w:firstLineChars="0" w:firstLine="0"/>
              <w:rPr>
                <w:rFonts w:eastAsia="Arial"/>
                <w:b/>
              </w:rPr>
            </w:pPr>
          </w:p>
        </w:tc>
        <w:tc>
          <w:tcPr>
            <w:tcW w:w="3954" w:type="dxa"/>
          </w:tcPr>
          <w:p w14:paraId="04EF7FF0" w14:textId="201C4FE9" w:rsidR="006C2F1A" w:rsidRDefault="006C2F1A" w:rsidP="006C2F1A">
            <w:pPr>
              <w:ind w:leftChars="0" w:left="0" w:firstLineChars="0" w:firstLine="0"/>
              <w:rPr>
                <w:rFonts w:eastAsia="Arial"/>
                <w:b/>
              </w:rPr>
            </w:pPr>
            <w:r w:rsidRPr="005B4EE7">
              <w:rPr>
                <w:rFonts w:eastAsia="Arial"/>
                <w:b/>
                <w:color w:val="FF0000"/>
              </w:rPr>
              <w:t xml:space="preserve">Section </w:t>
            </w:r>
            <w:r>
              <w:rPr>
                <w:rFonts w:eastAsia="Arial"/>
                <w:b/>
                <w:color w:val="FF0000"/>
              </w:rPr>
              <w:t>4</w:t>
            </w:r>
          </w:p>
        </w:tc>
        <w:tc>
          <w:tcPr>
            <w:tcW w:w="2965" w:type="dxa"/>
          </w:tcPr>
          <w:p w14:paraId="730BBF6D" w14:textId="3ECCB6DD" w:rsidR="006C2F1A" w:rsidRDefault="006C2F1A" w:rsidP="006C2F1A">
            <w:pPr>
              <w:ind w:leftChars="0" w:left="0" w:firstLineChars="0" w:firstLine="0"/>
              <w:rPr>
                <w:rFonts w:eastAsia="Arial"/>
                <w:b/>
              </w:rPr>
            </w:pPr>
            <w:r>
              <w:rPr>
                <w:rFonts w:eastAsia="Arial"/>
                <w:b/>
              </w:rPr>
              <w:t>35</w:t>
            </w:r>
          </w:p>
        </w:tc>
      </w:tr>
      <w:tr w:rsidR="006C2F1A" w:rsidRPr="00744F95" w14:paraId="31A2D6F6" w14:textId="77777777" w:rsidTr="00744F95">
        <w:tc>
          <w:tcPr>
            <w:tcW w:w="2140" w:type="dxa"/>
          </w:tcPr>
          <w:p w14:paraId="78AD178D" w14:textId="3BC8A122" w:rsidR="006C2F1A" w:rsidRDefault="006C2F1A" w:rsidP="006C2F1A">
            <w:pPr>
              <w:ind w:leftChars="0" w:left="0" w:firstLineChars="0" w:firstLine="0"/>
              <w:rPr>
                <w:rFonts w:eastAsia="Arial"/>
                <w:b/>
              </w:rPr>
            </w:pPr>
            <w:r>
              <w:rPr>
                <w:rFonts w:eastAsia="Arial"/>
                <w:b/>
              </w:rPr>
              <w:t>4.1</w:t>
            </w:r>
          </w:p>
        </w:tc>
        <w:tc>
          <w:tcPr>
            <w:tcW w:w="3954" w:type="dxa"/>
          </w:tcPr>
          <w:p w14:paraId="236D62BA" w14:textId="1E1489D0" w:rsidR="006C2F1A" w:rsidRPr="006C2F1A" w:rsidRDefault="006C2F1A" w:rsidP="006C2F1A">
            <w:pPr>
              <w:ind w:leftChars="0" w:left="0" w:firstLineChars="0" w:firstLine="0"/>
              <w:rPr>
                <w:rFonts w:eastAsia="Arial"/>
                <w:b/>
              </w:rPr>
            </w:pPr>
            <w:r w:rsidRPr="006C2F1A">
              <w:rPr>
                <w:rFonts w:eastAsia="Arial"/>
                <w:b/>
              </w:rPr>
              <w:t xml:space="preserve"> </w:t>
            </w:r>
            <w:r w:rsidRPr="006C2F1A">
              <w:rPr>
                <w:rFonts w:eastAsia="Arial"/>
                <w:b/>
                <w:bCs/>
              </w:rPr>
              <w:t xml:space="preserve">QGroundControl </w:t>
            </w:r>
            <w:r w:rsidRPr="006C2F1A">
              <w:rPr>
                <w:rFonts w:eastAsia="Arial"/>
                <w:b/>
              </w:rPr>
              <w:t xml:space="preserve"> </w:t>
            </w:r>
          </w:p>
        </w:tc>
        <w:tc>
          <w:tcPr>
            <w:tcW w:w="2965" w:type="dxa"/>
          </w:tcPr>
          <w:p w14:paraId="36713FA1" w14:textId="240BE71A" w:rsidR="006C2F1A" w:rsidRDefault="006C2F1A" w:rsidP="006C2F1A">
            <w:pPr>
              <w:ind w:leftChars="0" w:left="0" w:firstLineChars="0" w:firstLine="0"/>
              <w:rPr>
                <w:rFonts w:eastAsia="Arial"/>
                <w:b/>
              </w:rPr>
            </w:pPr>
            <w:r>
              <w:rPr>
                <w:rFonts w:eastAsia="Arial"/>
                <w:b/>
              </w:rPr>
              <w:t>3</w:t>
            </w:r>
            <w:r w:rsidR="00FE29F0">
              <w:rPr>
                <w:rFonts w:eastAsia="Arial"/>
                <w:b/>
              </w:rPr>
              <w:t>0</w:t>
            </w:r>
          </w:p>
        </w:tc>
      </w:tr>
      <w:tr w:rsidR="006C2F1A" w:rsidRPr="00744F95" w14:paraId="34D8542D" w14:textId="77777777" w:rsidTr="00744F95">
        <w:tc>
          <w:tcPr>
            <w:tcW w:w="2140" w:type="dxa"/>
          </w:tcPr>
          <w:p w14:paraId="21621D6B" w14:textId="615ED436" w:rsidR="006C2F1A" w:rsidRDefault="006C2F1A" w:rsidP="006C2F1A">
            <w:pPr>
              <w:ind w:leftChars="0" w:left="0" w:firstLineChars="0" w:firstLine="0"/>
              <w:rPr>
                <w:rFonts w:eastAsia="Arial"/>
                <w:b/>
              </w:rPr>
            </w:pPr>
            <w:r>
              <w:rPr>
                <w:rFonts w:eastAsia="Arial"/>
                <w:b/>
              </w:rPr>
              <w:t>4.2</w:t>
            </w:r>
          </w:p>
        </w:tc>
        <w:tc>
          <w:tcPr>
            <w:tcW w:w="3954" w:type="dxa"/>
          </w:tcPr>
          <w:p w14:paraId="4C0F445F" w14:textId="5CDC8979" w:rsidR="006C2F1A" w:rsidRPr="006C2F1A" w:rsidRDefault="00FE29F0" w:rsidP="006C2F1A">
            <w:pPr>
              <w:ind w:leftChars="0" w:left="0" w:firstLineChars="0" w:firstLine="0"/>
              <w:rPr>
                <w:rFonts w:eastAsia="Arial"/>
                <w:b/>
                <w:bCs/>
              </w:rPr>
            </w:pPr>
            <w:r>
              <w:rPr>
                <w:rFonts w:eastAsia="Arial"/>
                <w:b/>
                <w:bCs/>
              </w:rPr>
              <w:t>Test phases</w:t>
            </w:r>
          </w:p>
        </w:tc>
        <w:tc>
          <w:tcPr>
            <w:tcW w:w="2965" w:type="dxa"/>
          </w:tcPr>
          <w:p w14:paraId="00BEDAB0" w14:textId="6CC86D54" w:rsidR="006C2F1A" w:rsidRDefault="00FE29F0" w:rsidP="006C2F1A">
            <w:pPr>
              <w:ind w:leftChars="0" w:left="0" w:firstLineChars="0" w:firstLine="0"/>
              <w:rPr>
                <w:rFonts w:eastAsia="Arial"/>
                <w:b/>
              </w:rPr>
            </w:pPr>
            <w:r>
              <w:rPr>
                <w:rFonts w:eastAsia="Arial"/>
                <w:b/>
              </w:rPr>
              <w:t>32</w:t>
            </w:r>
          </w:p>
        </w:tc>
      </w:tr>
      <w:tr w:rsidR="00FE29F0" w:rsidRPr="00744F95" w14:paraId="448F385C" w14:textId="77777777" w:rsidTr="00744F95">
        <w:tc>
          <w:tcPr>
            <w:tcW w:w="2140" w:type="dxa"/>
          </w:tcPr>
          <w:p w14:paraId="5D66FFFD" w14:textId="7E3B4805" w:rsidR="00FE29F0" w:rsidRDefault="00FE29F0" w:rsidP="006C2F1A">
            <w:pPr>
              <w:ind w:leftChars="0" w:left="0" w:firstLineChars="0" w:firstLine="0"/>
              <w:rPr>
                <w:rFonts w:eastAsia="Arial"/>
                <w:b/>
              </w:rPr>
            </w:pPr>
            <w:r>
              <w:rPr>
                <w:rFonts w:eastAsia="Arial"/>
                <w:b/>
              </w:rPr>
              <w:t>4.3</w:t>
            </w:r>
          </w:p>
        </w:tc>
        <w:tc>
          <w:tcPr>
            <w:tcW w:w="3954" w:type="dxa"/>
          </w:tcPr>
          <w:p w14:paraId="537785C5" w14:textId="30EF6301" w:rsidR="00FE29F0" w:rsidRDefault="00FE29F0" w:rsidP="006C2F1A">
            <w:pPr>
              <w:ind w:leftChars="0" w:left="0" w:firstLineChars="0" w:firstLine="0"/>
              <w:rPr>
                <w:rFonts w:eastAsia="Arial"/>
                <w:b/>
                <w:bCs/>
              </w:rPr>
            </w:pPr>
            <w:r w:rsidRPr="00FE29F0">
              <w:rPr>
                <w:rFonts w:eastAsia="Arial"/>
                <w:b/>
                <w:bCs/>
              </w:rPr>
              <w:t>Events/ challenges while working on the drone</w:t>
            </w:r>
          </w:p>
        </w:tc>
        <w:tc>
          <w:tcPr>
            <w:tcW w:w="2965" w:type="dxa"/>
          </w:tcPr>
          <w:p w14:paraId="2B53AFE2" w14:textId="014B05A6" w:rsidR="00FE29F0" w:rsidRDefault="00FE29F0" w:rsidP="006C2F1A">
            <w:pPr>
              <w:ind w:leftChars="0" w:left="0" w:firstLineChars="0" w:firstLine="0"/>
              <w:rPr>
                <w:rFonts w:eastAsia="Arial"/>
                <w:b/>
              </w:rPr>
            </w:pPr>
            <w:r>
              <w:rPr>
                <w:rFonts w:eastAsia="Arial"/>
                <w:b/>
              </w:rPr>
              <w:t>34</w:t>
            </w:r>
          </w:p>
        </w:tc>
      </w:tr>
      <w:tr w:rsidR="006C2F1A" w:rsidRPr="00744F95" w14:paraId="44E87D53" w14:textId="77777777" w:rsidTr="00744F95">
        <w:tc>
          <w:tcPr>
            <w:tcW w:w="2140" w:type="dxa"/>
          </w:tcPr>
          <w:p w14:paraId="34BE2CB6" w14:textId="0ECA8166" w:rsidR="006C2F1A" w:rsidRDefault="00FE29F0" w:rsidP="006C2F1A">
            <w:pPr>
              <w:ind w:leftChars="0" w:left="0" w:firstLineChars="0" w:firstLine="0"/>
              <w:rPr>
                <w:rFonts w:eastAsia="Arial"/>
                <w:b/>
              </w:rPr>
            </w:pPr>
            <w:r>
              <w:rPr>
                <w:rFonts w:eastAsia="Arial"/>
                <w:b/>
              </w:rPr>
              <w:t>5</w:t>
            </w:r>
          </w:p>
        </w:tc>
        <w:tc>
          <w:tcPr>
            <w:tcW w:w="3954" w:type="dxa"/>
          </w:tcPr>
          <w:p w14:paraId="7EC61941" w14:textId="6F65571F" w:rsidR="006C2F1A" w:rsidRPr="005B4EE7" w:rsidRDefault="006C2F1A" w:rsidP="006C2F1A">
            <w:pPr>
              <w:ind w:leftChars="0" w:left="0" w:firstLineChars="0" w:firstLine="0"/>
              <w:rPr>
                <w:rFonts w:eastAsia="Arial"/>
                <w:b/>
                <w:color w:val="FF0000"/>
              </w:rPr>
            </w:pPr>
            <w:r w:rsidRPr="005B4EE7">
              <w:rPr>
                <w:rFonts w:eastAsia="Arial"/>
                <w:b/>
                <w:color w:val="FF0000"/>
              </w:rPr>
              <w:t>Conclusion</w:t>
            </w:r>
          </w:p>
        </w:tc>
        <w:tc>
          <w:tcPr>
            <w:tcW w:w="2965" w:type="dxa"/>
          </w:tcPr>
          <w:p w14:paraId="10C3DC56" w14:textId="3E7C24F3" w:rsidR="006C2F1A" w:rsidRDefault="006C2F1A" w:rsidP="006C2F1A">
            <w:pPr>
              <w:ind w:leftChars="0" w:left="0" w:firstLineChars="0" w:firstLine="0"/>
              <w:rPr>
                <w:rFonts w:eastAsia="Arial"/>
                <w:b/>
              </w:rPr>
            </w:pPr>
            <w:r>
              <w:rPr>
                <w:rFonts w:eastAsia="Arial"/>
                <w:b/>
              </w:rPr>
              <w:t>38</w:t>
            </w:r>
          </w:p>
        </w:tc>
      </w:tr>
      <w:tr w:rsidR="006C2F1A" w:rsidRPr="00744F95" w14:paraId="04A8411A" w14:textId="77777777" w:rsidTr="00744F95">
        <w:tc>
          <w:tcPr>
            <w:tcW w:w="2140" w:type="dxa"/>
          </w:tcPr>
          <w:p w14:paraId="4E92A752" w14:textId="7A689722" w:rsidR="006C2F1A" w:rsidRDefault="00FE29F0" w:rsidP="006C2F1A">
            <w:pPr>
              <w:ind w:leftChars="0" w:left="0" w:firstLineChars="0" w:firstLine="0"/>
              <w:rPr>
                <w:rFonts w:eastAsia="Arial"/>
                <w:b/>
              </w:rPr>
            </w:pPr>
            <w:r>
              <w:rPr>
                <w:rFonts w:eastAsia="Arial"/>
                <w:b/>
              </w:rPr>
              <w:t>6</w:t>
            </w:r>
          </w:p>
        </w:tc>
        <w:tc>
          <w:tcPr>
            <w:tcW w:w="3954" w:type="dxa"/>
          </w:tcPr>
          <w:p w14:paraId="6B29D658" w14:textId="2C09CAAB" w:rsidR="006C2F1A" w:rsidRPr="005B4EE7" w:rsidRDefault="006C2F1A" w:rsidP="006C2F1A">
            <w:pPr>
              <w:ind w:leftChars="0" w:left="0" w:firstLineChars="0" w:firstLine="0"/>
              <w:rPr>
                <w:rFonts w:eastAsia="Arial"/>
                <w:b/>
                <w:color w:val="FF0000"/>
              </w:rPr>
            </w:pPr>
            <w:r w:rsidRPr="005B4EE7">
              <w:rPr>
                <w:rFonts w:eastAsia="Arial"/>
                <w:b/>
                <w:color w:val="FF0000"/>
              </w:rPr>
              <w:t>References</w:t>
            </w:r>
          </w:p>
        </w:tc>
        <w:tc>
          <w:tcPr>
            <w:tcW w:w="2965" w:type="dxa"/>
          </w:tcPr>
          <w:p w14:paraId="3F10DAD7" w14:textId="5F1DFCEE" w:rsidR="006C2F1A" w:rsidRDefault="006C2F1A" w:rsidP="006C2F1A">
            <w:pPr>
              <w:ind w:leftChars="0" w:left="0" w:firstLineChars="0" w:firstLine="0"/>
              <w:rPr>
                <w:rFonts w:eastAsia="Arial"/>
                <w:b/>
              </w:rPr>
            </w:pPr>
            <w:r>
              <w:rPr>
                <w:rFonts w:eastAsia="Arial"/>
                <w:b/>
              </w:rPr>
              <w:t>39</w:t>
            </w:r>
          </w:p>
        </w:tc>
      </w:tr>
    </w:tbl>
    <w:p w14:paraId="0F5199F9" w14:textId="77777777" w:rsidR="00972FF1" w:rsidRDefault="00972FF1">
      <w:pPr>
        <w:ind w:left="2" w:hanging="4"/>
        <w:rPr>
          <w:rFonts w:eastAsia="Arial"/>
          <w:b/>
          <w:sz w:val="44"/>
          <w:szCs w:val="44"/>
        </w:rPr>
      </w:pPr>
    </w:p>
    <w:p w14:paraId="21A0009F" w14:textId="78AD6787" w:rsidR="00972FF1" w:rsidRDefault="00972FF1">
      <w:pPr>
        <w:widowControl w:val="0"/>
        <w:tabs>
          <w:tab w:val="right" w:pos="9069"/>
        </w:tabs>
        <w:spacing w:before="60"/>
        <w:ind w:left="0" w:hanging="2"/>
      </w:pPr>
    </w:p>
    <w:p w14:paraId="7F27BE27" w14:textId="77777777" w:rsidR="00311DA6" w:rsidRDefault="00311DA6">
      <w:pPr>
        <w:widowControl w:val="0"/>
        <w:tabs>
          <w:tab w:val="right" w:pos="9069"/>
        </w:tabs>
        <w:spacing w:before="60"/>
        <w:ind w:left="0" w:hanging="2"/>
      </w:pPr>
    </w:p>
    <w:p w14:paraId="49692157" w14:textId="77777777" w:rsidR="00311DA6" w:rsidRDefault="00311DA6">
      <w:pPr>
        <w:widowControl w:val="0"/>
        <w:tabs>
          <w:tab w:val="right" w:pos="9069"/>
        </w:tabs>
        <w:spacing w:before="60"/>
        <w:ind w:left="0" w:hanging="2"/>
      </w:pPr>
    </w:p>
    <w:p w14:paraId="2CC8B3F2" w14:textId="77777777" w:rsidR="00311DA6" w:rsidRDefault="00311DA6">
      <w:pPr>
        <w:widowControl w:val="0"/>
        <w:tabs>
          <w:tab w:val="right" w:pos="9069"/>
        </w:tabs>
        <w:spacing w:before="60"/>
        <w:ind w:left="0" w:hanging="2"/>
      </w:pPr>
    </w:p>
    <w:p w14:paraId="44F3ECE9" w14:textId="77777777" w:rsidR="00972FF1" w:rsidRDefault="00972FF1">
      <w:pPr>
        <w:ind w:leftChars="0" w:left="0" w:firstLineChars="0" w:firstLine="0"/>
        <w:rPr>
          <w:rFonts w:eastAsia="Arial"/>
          <w:b/>
          <w:sz w:val="44"/>
          <w:szCs w:val="44"/>
        </w:rPr>
      </w:pPr>
    </w:p>
    <w:p w14:paraId="5CD46E93" w14:textId="77777777" w:rsidR="00972FF1" w:rsidRDefault="00000000">
      <w:pPr>
        <w:ind w:left="3" w:hanging="5"/>
        <w:rPr>
          <w:b/>
          <w:bCs/>
          <w:sz w:val="48"/>
          <w:szCs w:val="48"/>
        </w:rPr>
      </w:pPr>
      <w:r>
        <w:rPr>
          <w:b/>
          <w:bCs/>
          <w:sz w:val="48"/>
          <w:szCs w:val="48"/>
        </w:rPr>
        <w:t>List of Figures</w:t>
      </w:r>
    </w:p>
    <w:p w14:paraId="5CA2E5A0" w14:textId="77777777" w:rsidR="00972FF1" w:rsidRDefault="00972FF1">
      <w:pPr>
        <w:ind w:left="1" w:hanging="3"/>
        <w:rPr>
          <w:b/>
          <w:bCs/>
          <w:sz w:val="32"/>
          <w:szCs w:val="32"/>
        </w:rPr>
      </w:pPr>
    </w:p>
    <w:p w14:paraId="0FB6870D" w14:textId="73EF305C" w:rsidR="007528AE" w:rsidRPr="007528AE" w:rsidRDefault="007528AE" w:rsidP="007528AE">
      <w:pPr>
        <w:ind w:left="0" w:hanging="2"/>
        <w:rPr>
          <w:lang w:val="en-GB"/>
        </w:rPr>
      </w:pPr>
    </w:p>
    <w:tbl>
      <w:tblPr>
        <w:tblW w:w="9061" w:type="dxa"/>
        <w:tblCellSpacing w:w="15" w:type="dxa"/>
        <w:tblCellMar>
          <w:top w:w="15" w:type="dxa"/>
          <w:left w:w="15" w:type="dxa"/>
          <w:bottom w:w="15" w:type="dxa"/>
          <w:right w:w="15" w:type="dxa"/>
        </w:tblCellMar>
        <w:tblLook w:val="04A0" w:firstRow="1" w:lastRow="0" w:firstColumn="1" w:lastColumn="0" w:noHBand="0" w:noVBand="1"/>
      </w:tblPr>
      <w:tblGrid>
        <w:gridCol w:w="1938"/>
        <w:gridCol w:w="5813"/>
        <w:gridCol w:w="1310"/>
      </w:tblGrid>
      <w:tr w:rsidR="008A02D4" w:rsidRPr="007528AE" w14:paraId="328B7FF7" w14:textId="1BF622E5" w:rsidTr="008A02D4">
        <w:trPr>
          <w:tblHeader/>
          <w:tblCellSpacing w:w="15" w:type="dxa"/>
        </w:trPr>
        <w:tc>
          <w:tcPr>
            <w:tcW w:w="0" w:type="auto"/>
            <w:tcBorders>
              <w:top w:val="single" w:sz="4" w:space="0" w:color="auto"/>
              <w:left w:val="single" w:sz="4" w:space="0" w:color="auto"/>
              <w:right w:val="single" w:sz="4" w:space="0" w:color="auto"/>
            </w:tcBorders>
            <w:vAlign w:val="center"/>
            <w:hideMark/>
          </w:tcPr>
          <w:p w14:paraId="6867B338" w14:textId="77777777" w:rsidR="008A02D4" w:rsidRPr="007528AE" w:rsidRDefault="008A02D4" w:rsidP="007528AE">
            <w:pPr>
              <w:ind w:left="0" w:hanging="2"/>
              <w:rPr>
                <w:b/>
                <w:bCs/>
                <w:lang w:val="en-GB"/>
              </w:rPr>
            </w:pPr>
            <w:r w:rsidRPr="007528AE">
              <w:rPr>
                <w:b/>
                <w:bCs/>
                <w:lang w:val="en-GB"/>
              </w:rPr>
              <w:t>Figure Number</w:t>
            </w:r>
          </w:p>
        </w:tc>
        <w:tc>
          <w:tcPr>
            <w:tcW w:w="0" w:type="auto"/>
            <w:tcBorders>
              <w:top w:val="single" w:sz="4" w:space="0" w:color="auto"/>
              <w:right w:val="single" w:sz="4" w:space="0" w:color="auto"/>
            </w:tcBorders>
            <w:vAlign w:val="center"/>
            <w:hideMark/>
          </w:tcPr>
          <w:p w14:paraId="6D535FB4" w14:textId="77777777" w:rsidR="008A02D4" w:rsidRPr="007528AE" w:rsidRDefault="008A02D4" w:rsidP="007528AE">
            <w:pPr>
              <w:ind w:left="0" w:hanging="2"/>
              <w:rPr>
                <w:b/>
                <w:bCs/>
                <w:lang w:val="en-GB"/>
              </w:rPr>
            </w:pPr>
            <w:r w:rsidRPr="007528AE">
              <w:rPr>
                <w:b/>
                <w:bCs/>
                <w:lang w:val="en-GB"/>
              </w:rPr>
              <w:t>Figure Name</w:t>
            </w:r>
          </w:p>
        </w:tc>
        <w:tc>
          <w:tcPr>
            <w:tcW w:w="0" w:type="auto"/>
            <w:tcBorders>
              <w:top w:val="single" w:sz="4" w:space="0" w:color="auto"/>
              <w:right w:val="single" w:sz="4" w:space="0" w:color="auto"/>
            </w:tcBorders>
          </w:tcPr>
          <w:p w14:paraId="4CA57C43" w14:textId="4C55CFDB" w:rsidR="008A02D4" w:rsidRPr="007528AE" w:rsidRDefault="008A02D4" w:rsidP="007528AE">
            <w:pPr>
              <w:ind w:left="0" w:hanging="2"/>
              <w:rPr>
                <w:b/>
                <w:bCs/>
                <w:lang w:val="en-GB"/>
              </w:rPr>
            </w:pPr>
            <w:r>
              <w:rPr>
                <w:b/>
                <w:bCs/>
                <w:lang w:val="en-GB"/>
              </w:rPr>
              <w:t>Page num</w:t>
            </w:r>
          </w:p>
        </w:tc>
      </w:tr>
      <w:tr w:rsidR="008A02D4" w:rsidRPr="007528AE" w14:paraId="31EF83B2" w14:textId="039D04B7"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2CB8FF13" w14:textId="77777777" w:rsidR="008A02D4" w:rsidRPr="007528AE" w:rsidRDefault="008A02D4" w:rsidP="007528AE">
            <w:pPr>
              <w:ind w:left="0" w:hanging="2"/>
              <w:rPr>
                <w:lang w:val="en-GB"/>
              </w:rPr>
            </w:pPr>
            <w:r w:rsidRPr="007528AE">
              <w:rPr>
                <w:lang w:val="en-GB"/>
              </w:rPr>
              <w:t>Figure 1</w:t>
            </w:r>
          </w:p>
        </w:tc>
        <w:tc>
          <w:tcPr>
            <w:tcW w:w="0" w:type="auto"/>
            <w:tcBorders>
              <w:top w:val="single" w:sz="4" w:space="0" w:color="auto"/>
              <w:right w:val="single" w:sz="4" w:space="0" w:color="auto"/>
            </w:tcBorders>
            <w:vAlign w:val="center"/>
            <w:hideMark/>
          </w:tcPr>
          <w:p w14:paraId="501E354C" w14:textId="77777777" w:rsidR="008A02D4" w:rsidRPr="007528AE" w:rsidRDefault="008A02D4" w:rsidP="007528AE">
            <w:pPr>
              <w:ind w:left="0" w:hanging="2"/>
              <w:rPr>
                <w:lang w:val="en-GB"/>
              </w:rPr>
            </w:pPr>
            <w:r w:rsidRPr="007528AE">
              <w:rPr>
                <w:lang w:val="en-GB"/>
              </w:rPr>
              <w:t>Schematic diagram of quadcopter</w:t>
            </w:r>
          </w:p>
        </w:tc>
        <w:tc>
          <w:tcPr>
            <w:tcW w:w="0" w:type="auto"/>
            <w:tcBorders>
              <w:top w:val="single" w:sz="4" w:space="0" w:color="auto"/>
              <w:right w:val="single" w:sz="4" w:space="0" w:color="auto"/>
            </w:tcBorders>
          </w:tcPr>
          <w:p w14:paraId="39CA82F3" w14:textId="7689FD58" w:rsidR="008A02D4" w:rsidRPr="007528AE" w:rsidRDefault="00E62877" w:rsidP="007528AE">
            <w:pPr>
              <w:ind w:left="0" w:hanging="2"/>
              <w:rPr>
                <w:lang w:val="en-GB"/>
              </w:rPr>
            </w:pPr>
            <w:r>
              <w:rPr>
                <w:lang w:val="en-GB"/>
              </w:rPr>
              <w:t>1</w:t>
            </w:r>
            <w:r w:rsidR="00FE29F0">
              <w:rPr>
                <w:lang w:val="en-GB"/>
              </w:rPr>
              <w:t>3</w:t>
            </w:r>
          </w:p>
        </w:tc>
      </w:tr>
      <w:tr w:rsidR="008A02D4" w:rsidRPr="007528AE" w14:paraId="6E4B7A0A" w14:textId="290E6D09"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4C9C0A65" w14:textId="77777777" w:rsidR="008A02D4" w:rsidRPr="007528AE" w:rsidRDefault="008A02D4" w:rsidP="007528AE">
            <w:pPr>
              <w:ind w:left="0" w:hanging="2"/>
              <w:rPr>
                <w:lang w:val="en-GB"/>
              </w:rPr>
            </w:pPr>
            <w:r w:rsidRPr="007528AE">
              <w:rPr>
                <w:lang w:val="en-GB"/>
              </w:rPr>
              <w:t>Figure 2</w:t>
            </w:r>
          </w:p>
        </w:tc>
        <w:tc>
          <w:tcPr>
            <w:tcW w:w="0" w:type="auto"/>
            <w:tcBorders>
              <w:top w:val="single" w:sz="4" w:space="0" w:color="auto"/>
              <w:right w:val="single" w:sz="4" w:space="0" w:color="auto"/>
            </w:tcBorders>
            <w:vAlign w:val="center"/>
            <w:hideMark/>
          </w:tcPr>
          <w:p w14:paraId="1947B084" w14:textId="77777777" w:rsidR="008A02D4" w:rsidRPr="007528AE" w:rsidRDefault="008A02D4" w:rsidP="007528AE">
            <w:pPr>
              <w:ind w:left="0" w:hanging="2"/>
              <w:rPr>
                <w:lang w:val="en-GB"/>
              </w:rPr>
            </w:pPr>
            <w:r w:rsidRPr="007528AE">
              <w:rPr>
                <w:lang w:val="en-GB"/>
              </w:rPr>
              <w:t>Body frame</w:t>
            </w:r>
          </w:p>
        </w:tc>
        <w:tc>
          <w:tcPr>
            <w:tcW w:w="0" w:type="auto"/>
            <w:tcBorders>
              <w:top w:val="single" w:sz="4" w:space="0" w:color="auto"/>
              <w:right w:val="single" w:sz="4" w:space="0" w:color="auto"/>
            </w:tcBorders>
          </w:tcPr>
          <w:p w14:paraId="2979B40F" w14:textId="0B05A840" w:rsidR="008A02D4" w:rsidRPr="007528AE" w:rsidRDefault="00E62877" w:rsidP="007528AE">
            <w:pPr>
              <w:ind w:left="0" w:hanging="2"/>
              <w:rPr>
                <w:lang w:val="en-GB"/>
              </w:rPr>
            </w:pPr>
            <w:r>
              <w:rPr>
                <w:lang w:val="en-GB"/>
              </w:rPr>
              <w:t>1</w:t>
            </w:r>
            <w:r w:rsidR="00FE29F0">
              <w:rPr>
                <w:lang w:val="en-GB"/>
              </w:rPr>
              <w:t>4</w:t>
            </w:r>
          </w:p>
        </w:tc>
      </w:tr>
      <w:tr w:rsidR="008A02D4" w:rsidRPr="007528AE" w14:paraId="20623C29" w14:textId="3CFD695C"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6095B36A" w14:textId="77777777" w:rsidR="008A02D4" w:rsidRPr="007528AE" w:rsidRDefault="008A02D4" w:rsidP="007528AE">
            <w:pPr>
              <w:ind w:left="0" w:hanging="2"/>
              <w:rPr>
                <w:lang w:val="en-GB"/>
              </w:rPr>
            </w:pPr>
            <w:r w:rsidRPr="007528AE">
              <w:rPr>
                <w:lang w:val="en-GB"/>
              </w:rPr>
              <w:t>Figure 3</w:t>
            </w:r>
          </w:p>
        </w:tc>
        <w:tc>
          <w:tcPr>
            <w:tcW w:w="0" w:type="auto"/>
            <w:tcBorders>
              <w:top w:val="single" w:sz="4" w:space="0" w:color="auto"/>
              <w:right w:val="single" w:sz="4" w:space="0" w:color="auto"/>
            </w:tcBorders>
            <w:vAlign w:val="center"/>
            <w:hideMark/>
          </w:tcPr>
          <w:p w14:paraId="6A10C4FE" w14:textId="77777777" w:rsidR="008A02D4" w:rsidRPr="007528AE" w:rsidRDefault="008A02D4" w:rsidP="007528AE">
            <w:pPr>
              <w:ind w:left="0" w:hanging="2"/>
              <w:rPr>
                <w:lang w:val="en-GB"/>
              </w:rPr>
            </w:pPr>
            <w:r w:rsidRPr="007528AE">
              <w:rPr>
                <w:lang w:val="en-GB"/>
              </w:rPr>
              <w:t>Inertial frame</w:t>
            </w:r>
          </w:p>
        </w:tc>
        <w:tc>
          <w:tcPr>
            <w:tcW w:w="0" w:type="auto"/>
            <w:tcBorders>
              <w:top w:val="single" w:sz="4" w:space="0" w:color="auto"/>
              <w:right w:val="single" w:sz="4" w:space="0" w:color="auto"/>
            </w:tcBorders>
          </w:tcPr>
          <w:p w14:paraId="60BFB3F4" w14:textId="6ED30E70" w:rsidR="008A02D4" w:rsidRPr="007528AE" w:rsidRDefault="00E62877" w:rsidP="007528AE">
            <w:pPr>
              <w:ind w:left="0" w:hanging="2"/>
              <w:rPr>
                <w:lang w:val="en-GB"/>
              </w:rPr>
            </w:pPr>
            <w:r>
              <w:rPr>
                <w:lang w:val="en-GB"/>
              </w:rPr>
              <w:t>1</w:t>
            </w:r>
            <w:r w:rsidR="00FE29F0">
              <w:rPr>
                <w:lang w:val="en-GB"/>
              </w:rPr>
              <w:t>4</w:t>
            </w:r>
          </w:p>
        </w:tc>
      </w:tr>
      <w:tr w:rsidR="008A02D4" w:rsidRPr="007528AE" w14:paraId="780F1B9F" w14:textId="3567870F"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73AABC58" w14:textId="77777777" w:rsidR="008A02D4" w:rsidRPr="007528AE" w:rsidRDefault="008A02D4" w:rsidP="007528AE">
            <w:pPr>
              <w:ind w:left="0" w:hanging="2"/>
              <w:rPr>
                <w:lang w:val="en-GB"/>
              </w:rPr>
            </w:pPr>
            <w:r w:rsidRPr="007528AE">
              <w:rPr>
                <w:lang w:val="en-GB"/>
              </w:rPr>
              <w:t>Figure 4</w:t>
            </w:r>
          </w:p>
        </w:tc>
        <w:tc>
          <w:tcPr>
            <w:tcW w:w="0" w:type="auto"/>
            <w:tcBorders>
              <w:top w:val="single" w:sz="4" w:space="0" w:color="auto"/>
              <w:right w:val="single" w:sz="4" w:space="0" w:color="auto"/>
            </w:tcBorders>
            <w:vAlign w:val="center"/>
            <w:hideMark/>
          </w:tcPr>
          <w:p w14:paraId="780878CC" w14:textId="77777777" w:rsidR="008A02D4" w:rsidRPr="007528AE" w:rsidRDefault="008A02D4" w:rsidP="007528AE">
            <w:pPr>
              <w:ind w:left="0" w:hanging="2"/>
              <w:rPr>
                <w:lang w:val="en-GB"/>
              </w:rPr>
            </w:pPr>
            <w:r w:rsidRPr="007528AE">
              <w:rPr>
                <w:lang w:val="en-GB"/>
              </w:rPr>
              <w:t>Airfoil</w:t>
            </w:r>
          </w:p>
        </w:tc>
        <w:tc>
          <w:tcPr>
            <w:tcW w:w="0" w:type="auto"/>
            <w:tcBorders>
              <w:top w:val="single" w:sz="4" w:space="0" w:color="auto"/>
              <w:right w:val="single" w:sz="4" w:space="0" w:color="auto"/>
            </w:tcBorders>
          </w:tcPr>
          <w:p w14:paraId="5FB5281C" w14:textId="24080D41" w:rsidR="008A02D4" w:rsidRPr="007528AE" w:rsidRDefault="00E62877" w:rsidP="007528AE">
            <w:pPr>
              <w:ind w:left="0" w:hanging="2"/>
              <w:rPr>
                <w:lang w:val="en-GB"/>
              </w:rPr>
            </w:pPr>
            <w:r>
              <w:rPr>
                <w:lang w:val="en-GB"/>
              </w:rPr>
              <w:t>1</w:t>
            </w:r>
            <w:r w:rsidR="00FE29F0">
              <w:rPr>
                <w:lang w:val="en-GB"/>
              </w:rPr>
              <w:t>4</w:t>
            </w:r>
          </w:p>
        </w:tc>
      </w:tr>
      <w:tr w:rsidR="008A02D4" w:rsidRPr="007528AE" w14:paraId="0F537143" w14:textId="43D095F6"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76A3AA27" w14:textId="77777777" w:rsidR="008A02D4" w:rsidRPr="007528AE" w:rsidRDefault="008A02D4" w:rsidP="007528AE">
            <w:pPr>
              <w:ind w:left="0" w:hanging="2"/>
              <w:rPr>
                <w:lang w:val="en-GB"/>
              </w:rPr>
            </w:pPr>
            <w:r w:rsidRPr="007528AE">
              <w:rPr>
                <w:lang w:val="en-GB"/>
              </w:rPr>
              <w:t>Figure 5(a)</w:t>
            </w:r>
          </w:p>
        </w:tc>
        <w:tc>
          <w:tcPr>
            <w:tcW w:w="0" w:type="auto"/>
            <w:tcBorders>
              <w:top w:val="single" w:sz="4" w:space="0" w:color="auto"/>
              <w:right w:val="single" w:sz="4" w:space="0" w:color="auto"/>
            </w:tcBorders>
            <w:vAlign w:val="center"/>
            <w:hideMark/>
          </w:tcPr>
          <w:p w14:paraId="7FC3A30F" w14:textId="6E3F5FCA" w:rsidR="008A02D4" w:rsidRPr="007528AE" w:rsidRDefault="008A02D4" w:rsidP="007528AE">
            <w:pPr>
              <w:ind w:left="0" w:hanging="2"/>
              <w:rPr>
                <w:lang w:val="en-GB"/>
              </w:rPr>
            </w:pPr>
            <w:r w:rsidRPr="007528AE">
              <w:rPr>
                <w:lang w:val="en-GB"/>
              </w:rPr>
              <w:t>Degrees of freedom (X, Y, and yaw)</w:t>
            </w:r>
            <w:r>
              <w:rPr>
                <w:lang w:val="en-GB"/>
              </w:rPr>
              <w:t>[bird eye view]</w:t>
            </w:r>
          </w:p>
        </w:tc>
        <w:tc>
          <w:tcPr>
            <w:tcW w:w="0" w:type="auto"/>
            <w:tcBorders>
              <w:top w:val="single" w:sz="4" w:space="0" w:color="auto"/>
              <w:right w:val="single" w:sz="4" w:space="0" w:color="auto"/>
            </w:tcBorders>
          </w:tcPr>
          <w:p w14:paraId="3415C566" w14:textId="3977BD08" w:rsidR="008A02D4" w:rsidRPr="007528AE" w:rsidRDefault="00E62877" w:rsidP="007528AE">
            <w:pPr>
              <w:ind w:left="0" w:hanging="2"/>
              <w:rPr>
                <w:lang w:val="en-GB"/>
              </w:rPr>
            </w:pPr>
            <w:r>
              <w:rPr>
                <w:lang w:val="en-GB"/>
              </w:rPr>
              <w:t>1</w:t>
            </w:r>
            <w:r w:rsidR="00FE29F0">
              <w:rPr>
                <w:lang w:val="en-GB"/>
              </w:rPr>
              <w:t>6</w:t>
            </w:r>
          </w:p>
        </w:tc>
      </w:tr>
      <w:tr w:rsidR="008A02D4" w:rsidRPr="007528AE" w14:paraId="77F5E026" w14:textId="4242BB63"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0F2CBFBB" w14:textId="77777777" w:rsidR="008A02D4" w:rsidRPr="007528AE" w:rsidRDefault="008A02D4" w:rsidP="007528AE">
            <w:pPr>
              <w:ind w:left="0" w:hanging="2"/>
              <w:rPr>
                <w:lang w:val="en-GB"/>
              </w:rPr>
            </w:pPr>
            <w:r w:rsidRPr="007528AE">
              <w:rPr>
                <w:lang w:val="en-GB"/>
              </w:rPr>
              <w:t>Figure 5(b)</w:t>
            </w:r>
          </w:p>
        </w:tc>
        <w:tc>
          <w:tcPr>
            <w:tcW w:w="0" w:type="auto"/>
            <w:tcBorders>
              <w:top w:val="single" w:sz="4" w:space="0" w:color="auto"/>
              <w:right w:val="single" w:sz="4" w:space="0" w:color="auto"/>
            </w:tcBorders>
            <w:vAlign w:val="center"/>
            <w:hideMark/>
          </w:tcPr>
          <w:p w14:paraId="42C418BD" w14:textId="56DF4748" w:rsidR="008A02D4" w:rsidRPr="007528AE" w:rsidRDefault="008A02D4" w:rsidP="007528AE">
            <w:pPr>
              <w:ind w:left="0" w:hanging="2"/>
              <w:rPr>
                <w:lang w:val="en-GB"/>
              </w:rPr>
            </w:pPr>
            <w:r w:rsidRPr="007528AE">
              <w:rPr>
                <w:lang w:val="en-GB"/>
              </w:rPr>
              <w:t>Degrees of freedom (roll, pitch, altitude)</w:t>
            </w:r>
            <w:r>
              <w:rPr>
                <w:lang w:val="en-GB"/>
              </w:rPr>
              <w:t>[frontal view]</w:t>
            </w:r>
          </w:p>
        </w:tc>
        <w:tc>
          <w:tcPr>
            <w:tcW w:w="0" w:type="auto"/>
            <w:tcBorders>
              <w:top w:val="single" w:sz="4" w:space="0" w:color="auto"/>
              <w:right w:val="single" w:sz="4" w:space="0" w:color="auto"/>
            </w:tcBorders>
          </w:tcPr>
          <w:p w14:paraId="151B9CEF" w14:textId="0D395654" w:rsidR="008A02D4" w:rsidRPr="007528AE" w:rsidRDefault="00E62877" w:rsidP="007528AE">
            <w:pPr>
              <w:ind w:left="0" w:hanging="2"/>
              <w:rPr>
                <w:lang w:val="en-GB"/>
              </w:rPr>
            </w:pPr>
            <w:r>
              <w:rPr>
                <w:lang w:val="en-GB"/>
              </w:rPr>
              <w:t>1</w:t>
            </w:r>
            <w:r w:rsidR="00FE29F0">
              <w:rPr>
                <w:lang w:val="en-GB"/>
              </w:rPr>
              <w:t>6</w:t>
            </w:r>
          </w:p>
        </w:tc>
      </w:tr>
      <w:tr w:rsidR="008A02D4" w:rsidRPr="007528AE" w14:paraId="5EB48657" w14:textId="5F6039BD"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2EA51BAD" w14:textId="77777777" w:rsidR="008A02D4" w:rsidRPr="007528AE" w:rsidRDefault="008A02D4" w:rsidP="007528AE">
            <w:pPr>
              <w:ind w:left="0" w:hanging="2"/>
              <w:rPr>
                <w:lang w:val="en-GB"/>
              </w:rPr>
            </w:pPr>
            <w:r w:rsidRPr="007528AE">
              <w:rPr>
                <w:lang w:val="en-GB"/>
              </w:rPr>
              <w:t>Figure 6</w:t>
            </w:r>
          </w:p>
        </w:tc>
        <w:tc>
          <w:tcPr>
            <w:tcW w:w="0" w:type="auto"/>
            <w:tcBorders>
              <w:top w:val="single" w:sz="4" w:space="0" w:color="auto"/>
              <w:right w:val="single" w:sz="4" w:space="0" w:color="auto"/>
            </w:tcBorders>
            <w:vAlign w:val="center"/>
            <w:hideMark/>
          </w:tcPr>
          <w:p w14:paraId="0F2377B8" w14:textId="77777777" w:rsidR="008A02D4" w:rsidRPr="007528AE" w:rsidRDefault="008A02D4" w:rsidP="007528AE">
            <w:pPr>
              <w:ind w:left="0" w:hanging="2"/>
              <w:rPr>
                <w:lang w:val="en-GB"/>
              </w:rPr>
            </w:pPr>
            <w:r w:rsidRPr="007528AE">
              <w:rPr>
                <w:lang w:val="en-GB"/>
              </w:rPr>
              <w:t>Components in the quadcopter subsystem</w:t>
            </w:r>
          </w:p>
        </w:tc>
        <w:tc>
          <w:tcPr>
            <w:tcW w:w="0" w:type="auto"/>
            <w:tcBorders>
              <w:top w:val="single" w:sz="4" w:space="0" w:color="auto"/>
              <w:right w:val="single" w:sz="4" w:space="0" w:color="auto"/>
            </w:tcBorders>
          </w:tcPr>
          <w:p w14:paraId="0993FB5A" w14:textId="17CBA9A4" w:rsidR="008A02D4" w:rsidRPr="007528AE" w:rsidRDefault="00E62877" w:rsidP="007528AE">
            <w:pPr>
              <w:ind w:left="0" w:hanging="2"/>
              <w:rPr>
                <w:lang w:val="en-GB"/>
              </w:rPr>
            </w:pPr>
            <w:r>
              <w:rPr>
                <w:lang w:val="en-GB"/>
              </w:rPr>
              <w:t>1</w:t>
            </w:r>
            <w:r w:rsidR="00FE29F0">
              <w:rPr>
                <w:lang w:val="en-GB"/>
              </w:rPr>
              <w:t>7</w:t>
            </w:r>
          </w:p>
        </w:tc>
      </w:tr>
      <w:tr w:rsidR="008A02D4" w:rsidRPr="007528AE" w14:paraId="004ACFCB" w14:textId="0D1E708F"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4E928FCC" w14:textId="77777777" w:rsidR="008A02D4" w:rsidRPr="007528AE" w:rsidRDefault="008A02D4" w:rsidP="007528AE">
            <w:pPr>
              <w:ind w:left="0" w:hanging="2"/>
              <w:rPr>
                <w:lang w:val="en-GB"/>
              </w:rPr>
            </w:pPr>
            <w:r w:rsidRPr="007528AE">
              <w:rPr>
                <w:lang w:val="en-GB"/>
              </w:rPr>
              <w:t>Figure 7</w:t>
            </w:r>
          </w:p>
        </w:tc>
        <w:tc>
          <w:tcPr>
            <w:tcW w:w="0" w:type="auto"/>
            <w:tcBorders>
              <w:top w:val="single" w:sz="4" w:space="0" w:color="auto"/>
              <w:right w:val="single" w:sz="4" w:space="0" w:color="auto"/>
            </w:tcBorders>
            <w:vAlign w:val="center"/>
            <w:hideMark/>
          </w:tcPr>
          <w:p w14:paraId="67A356EE" w14:textId="77777777" w:rsidR="008A02D4" w:rsidRPr="007528AE" w:rsidRDefault="008A02D4" w:rsidP="007528AE">
            <w:pPr>
              <w:ind w:left="0" w:hanging="2"/>
              <w:rPr>
                <w:lang w:val="en-GB"/>
              </w:rPr>
            </w:pPr>
            <w:r w:rsidRPr="007528AE">
              <w:rPr>
                <w:lang w:val="en-GB"/>
              </w:rPr>
              <w:t>Emax XA2212 1400KV 3S Brushless Motor</w:t>
            </w:r>
          </w:p>
        </w:tc>
        <w:tc>
          <w:tcPr>
            <w:tcW w:w="0" w:type="auto"/>
            <w:tcBorders>
              <w:top w:val="single" w:sz="4" w:space="0" w:color="auto"/>
              <w:right w:val="single" w:sz="4" w:space="0" w:color="auto"/>
            </w:tcBorders>
          </w:tcPr>
          <w:p w14:paraId="63D0CEA7" w14:textId="25A1BACA" w:rsidR="008A02D4" w:rsidRPr="007528AE" w:rsidRDefault="00E62877" w:rsidP="007528AE">
            <w:pPr>
              <w:ind w:left="0" w:hanging="2"/>
              <w:rPr>
                <w:lang w:val="en-GB"/>
              </w:rPr>
            </w:pPr>
            <w:r>
              <w:rPr>
                <w:lang w:val="en-GB"/>
              </w:rPr>
              <w:t>1</w:t>
            </w:r>
            <w:r w:rsidR="00FE29F0">
              <w:rPr>
                <w:lang w:val="en-GB"/>
              </w:rPr>
              <w:t>7</w:t>
            </w:r>
          </w:p>
        </w:tc>
      </w:tr>
      <w:tr w:rsidR="008A02D4" w:rsidRPr="007528AE" w14:paraId="528EA1FD" w14:textId="5C94B90E"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51123E5D" w14:textId="77777777" w:rsidR="008A02D4" w:rsidRPr="007528AE" w:rsidRDefault="008A02D4" w:rsidP="007528AE">
            <w:pPr>
              <w:ind w:left="0" w:hanging="2"/>
              <w:rPr>
                <w:lang w:val="en-GB"/>
              </w:rPr>
            </w:pPr>
            <w:r w:rsidRPr="007528AE">
              <w:rPr>
                <w:lang w:val="en-GB"/>
              </w:rPr>
              <w:t>Figure 8</w:t>
            </w:r>
          </w:p>
        </w:tc>
        <w:tc>
          <w:tcPr>
            <w:tcW w:w="0" w:type="auto"/>
            <w:tcBorders>
              <w:top w:val="single" w:sz="4" w:space="0" w:color="auto"/>
              <w:right w:val="single" w:sz="4" w:space="0" w:color="auto"/>
            </w:tcBorders>
            <w:vAlign w:val="center"/>
            <w:hideMark/>
          </w:tcPr>
          <w:p w14:paraId="43EF68A7" w14:textId="77777777" w:rsidR="008A02D4" w:rsidRPr="007528AE" w:rsidRDefault="008A02D4" w:rsidP="007528AE">
            <w:pPr>
              <w:ind w:left="0" w:hanging="2"/>
              <w:rPr>
                <w:lang w:val="en-GB"/>
              </w:rPr>
            </w:pPr>
            <w:r w:rsidRPr="007528AE">
              <w:rPr>
                <w:lang w:val="en-GB"/>
              </w:rPr>
              <w:t>Dimensions of the Emax XA2212 motor</w:t>
            </w:r>
          </w:p>
        </w:tc>
        <w:tc>
          <w:tcPr>
            <w:tcW w:w="0" w:type="auto"/>
            <w:tcBorders>
              <w:top w:val="single" w:sz="4" w:space="0" w:color="auto"/>
              <w:right w:val="single" w:sz="4" w:space="0" w:color="auto"/>
            </w:tcBorders>
          </w:tcPr>
          <w:p w14:paraId="508C2680" w14:textId="2A37CC3A" w:rsidR="008A02D4" w:rsidRPr="007528AE" w:rsidRDefault="00FE29F0" w:rsidP="007528AE">
            <w:pPr>
              <w:ind w:left="0" w:hanging="2"/>
              <w:rPr>
                <w:lang w:val="en-GB"/>
              </w:rPr>
            </w:pPr>
            <w:r>
              <w:rPr>
                <w:lang w:val="en-GB"/>
              </w:rPr>
              <w:t>18</w:t>
            </w:r>
          </w:p>
        </w:tc>
      </w:tr>
      <w:tr w:rsidR="008A02D4" w:rsidRPr="007528AE" w14:paraId="42D2D480" w14:textId="2BADE33A"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44E94026" w14:textId="77777777" w:rsidR="008A02D4" w:rsidRPr="007528AE" w:rsidRDefault="008A02D4" w:rsidP="007528AE">
            <w:pPr>
              <w:ind w:left="0" w:hanging="2"/>
              <w:rPr>
                <w:lang w:val="en-GB"/>
              </w:rPr>
            </w:pPr>
            <w:r w:rsidRPr="007528AE">
              <w:rPr>
                <w:lang w:val="en-GB"/>
              </w:rPr>
              <w:t>Figure 9</w:t>
            </w:r>
          </w:p>
        </w:tc>
        <w:tc>
          <w:tcPr>
            <w:tcW w:w="0" w:type="auto"/>
            <w:tcBorders>
              <w:top w:val="single" w:sz="4" w:space="0" w:color="auto"/>
              <w:right w:val="single" w:sz="4" w:space="0" w:color="auto"/>
            </w:tcBorders>
            <w:vAlign w:val="center"/>
            <w:hideMark/>
          </w:tcPr>
          <w:p w14:paraId="434ED875" w14:textId="77777777" w:rsidR="008A02D4" w:rsidRPr="007528AE" w:rsidRDefault="008A02D4" w:rsidP="007528AE">
            <w:pPr>
              <w:ind w:left="0" w:hanging="2"/>
              <w:rPr>
                <w:lang w:val="en-GB"/>
              </w:rPr>
            </w:pPr>
            <w:r w:rsidRPr="007528AE">
              <w:rPr>
                <w:lang w:val="en-GB"/>
              </w:rPr>
              <w:t>Emax XA2212 motor in project</w:t>
            </w:r>
          </w:p>
        </w:tc>
        <w:tc>
          <w:tcPr>
            <w:tcW w:w="0" w:type="auto"/>
            <w:tcBorders>
              <w:top w:val="single" w:sz="4" w:space="0" w:color="auto"/>
              <w:right w:val="single" w:sz="4" w:space="0" w:color="auto"/>
            </w:tcBorders>
          </w:tcPr>
          <w:p w14:paraId="48F30308" w14:textId="63DE244E" w:rsidR="008A02D4" w:rsidRPr="007528AE" w:rsidRDefault="00C8097F" w:rsidP="007528AE">
            <w:pPr>
              <w:ind w:left="0" w:hanging="2"/>
              <w:rPr>
                <w:lang w:val="en-GB"/>
              </w:rPr>
            </w:pPr>
            <w:r>
              <w:rPr>
                <w:lang w:val="en-GB"/>
              </w:rPr>
              <w:t>19</w:t>
            </w:r>
          </w:p>
        </w:tc>
      </w:tr>
      <w:tr w:rsidR="008A02D4" w:rsidRPr="007528AE" w14:paraId="7427CF80" w14:textId="2DC83761"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2D2EFDBB" w14:textId="77777777" w:rsidR="008A02D4" w:rsidRPr="007528AE" w:rsidRDefault="008A02D4" w:rsidP="007528AE">
            <w:pPr>
              <w:ind w:left="0" w:hanging="2"/>
              <w:rPr>
                <w:lang w:val="en-GB"/>
              </w:rPr>
            </w:pPr>
            <w:r w:rsidRPr="007528AE">
              <w:rPr>
                <w:lang w:val="en-GB"/>
              </w:rPr>
              <w:t>Figure 10</w:t>
            </w:r>
          </w:p>
        </w:tc>
        <w:tc>
          <w:tcPr>
            <w:tcW w:w="0" w:type="auto"/>
            <w:tcBorders>
              <w:top w:val="single" w:sz="4" w:space="0" w:color="auto"/>
              <w:right w:val="single" w:sz="4" w:space="0" w:color="auto"/>
            </w:tcBorders>
            <w:vAlign w:val="center"/>
            <w:hideMark/>
          </w:tcPr>
          <w:p w14:paraId="7EC8B07E" w14:textId="77777777" w:rsidR="008A02D4" w:rsidRPr="007528AE" w:rsidRDefault="008A02D4" w:rsidP="007528AE">
            <w:pPr>
              <w:ind w:left="0" w:hanging="2"/>
              <w:rPr>
                <w:lang w:val="en-GB"/>
              </w:rPr>
            </w:pPr>
            <w:r w:rsidRPr="007528AE">
              <w:rPr>
                <w:lang w:val="en-GB"/>
              </w:rPr>
              <w:t>Propellers</w:t>
            </w:r>
          </w:p>
        </w:tc>
        <w:tc>
          <w:tcPr>
            <w:tcW w:w="0" w:type="auto"/>
            <w:tcBorders>
              <w:top w:val="single" w:sz="4" w:space="0" w:color="auto"/>
              <w:right w:val="single" w:sz="4" w:space="0" w:color="auto"/>
            </w:tcBorders>
          </w:tcPr>
          <w:p w14:paraId="7501462C" w14:textId="23A2656E" w:rsidR="008A02D4" w:rsidRPr="007528AE" w:rsidRDefault="00C8097F" w:rsidP="007528AE">
            <w:pPr>
              <w:ind w:left="0" w:hanging="2"/>
              <w:rPr>
                <w:lang w:val="en-GB"/>
              </w:rPr>
            </w:pPr>
            <w:r>
              <w:rPr>
                <w:lang w:val="en-GB"/>
              </w:rPr>
              <w:t>19</w:t>
            </w:r>
          </w:p>
        </w:tc>
      </w:tr>
      <w:tr w:rsidR="008A02D4" w:rsidRPr="007528AE" w14:paraId="6FC70271" w14:textId="4CEE0031"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365059E9" w14:textId="77777777" w:rsidR="008A02D4" w:rsidRPr="007528AE" w:rsidRDefault="008A02D4" w:rsidP="007528AE">
            <w:pPr>
              <w:ind w:left="0" w:hanging="2"/>
              <w:rPr>
                <w:lang w:val="en-GB"/>
              </w:rPr>
            </w:pPr>
            <w:r w:rsidRPr="007528AE">
              <w:rPr>
                <w:lang w:val="en-GB"/>
              </w:rPr>
              <w:t>Figure 11</w:t>
            </w:r>
          </w:p>
        </w:tc>
        <w:tc>
          <w:tcPr>
            <w:tcW w:w="0" w:type="auto"/>
            <w:tcBorders>
              <w:top w:val="single" w:sz="4" w:space="0" w:color="auto"/>
              <w:right w:val="single" w:sz="4" w:space="0" w:color="auto"/>
            </w:tcBorders>
            <w:vAlign w:val="center"/>
            <w:hideMark/>
          </w:tcPr>
          <w:p w14:paraId="43961596" w14:textId="77777777" w:rsidR="008A02D4" w:rsidRPr="007528AE" w:rsidRDefault="008A02D4" w:rsidP="007528AE">
            <w:pPr>
              <w:ind w:left="0" w:hanging="2"/>
              <w:rPr>
                <w:lang w:val="en-GB"/>
              </w:rPr>
            </w:pPr>
            <w:r w:rsidRPr="007528AE">
              <w:rPr>
                <w:lang w:val="en-GB"/>
              </w:rPr>
              <w:t>Airfoil shape of the propeller</w:t>
            </w:r>
          </w:p>
        </w:tc>
        <w:tc>
          <w:tcPr>
            <w:tcW w:w="0" w:type="auto"/>
            <w:tcBorders>
              <w:top w:val="single" w:sz="4" w:space="0" w:color="auto"/>
              <w:right w:val="single" w:sz="4" w:space="0" w:color="auto"/>
            </w:tcBorders>
          </w:tcPr>
          <w:p w14:paraId="618A3B87" w14:textId="07A68D9E" w:rsidR="008A02D4" w:rsidRPr="007528AE" w:rsidRDefault="00E62877" w:rsidP="007528AE">
            <w:pPr>
              <w:ind w:left="0" w:hanging="2"/>
              <w:rPr>
                <w:lang w:val="en-GB"/>
              </w:rPr>
            </w:pPr>
            <w:r>
              <w:rPr>
                <w:lang w:val="en-GB"/>
              </w:rPr>
              <w:t>2</w:t>
            </w:r>
            <w:r w:rsidR="00C8097F">
              <w:rPr>
                <w:lang w:val="en-GB"/>
              </w:rPr>
              <w:t>0</w:t>
            </w:r>
          </w:p>
        </w:tc>
      </w:tr>
      <w:tr w:rsidR="008A02D4" w:rsidRPr="007528AE" w14:paraId="66F7219D" w14:textId="0F1AA12F"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40B598EB" w14:textId="77777777" w:rsidR="008A02D4" w:rsidRPr="007528AE" w:rsidRDefault="008A02D4" w:rsidP="007528AE">
            <w:pPr>
              <w:ind w:left="0" w:hanging="2"/>
              <w:rPr>
                <w:lang w:val="en-GB"/>
              </w:rPr>
            </w:pPr>
            <w:r w:rsidRPr="007528AE">
              <w:rPr>
                <w:lang w:val="en-GB"/>
              </w:rPr>
              <w:t>Figure 12</w:t>
            </w:r>
          </w:p>
        </w:tc>
        <w:tc>
          <w:tcPr>
            <w:tcW w:w="0" w:type="auto"/>
            <w:tcBorders>
              <w:top w:val="single" w:sz="4" w:space="0" w:color="auto"/>
              <w:right w:val="single" w:sz="4" w:space="0" w:color="auto"/>
            </w:tcBorders>
            <w:vAlign w:val="center"/>
            <w:hideMark/>
          </w:tcPr>
          <w:p w14:paraId="11B8508E" w14:textId="77777777" w:rsidR="008A02D4" w:rsidRPr="007528AE" w:rsidRDefault="008A02D4" w:rsidP="007528AE">
            <w:pPr>
              <w:ind w:left="0" w:hanging="2"/>
              <w:rPr>
                <w:lang w:val="en-GB"/>
              </w:rPr>
            </w:pPr>
            <w:r w:rsidRPr="007528AE">
              <w:rPr>
                <w:lang w:val="en-GB"/>
              </w:rPr>
              <w:t>Brushless 30 ESC 2-65 LIPO</w:t>
            </w:r>
          </w:p>
        </w:tc>
        <w:tc>
          <w:tcPr>
            <w:tcW w:w="0" w:type="auto"/>
            <w:tcBorders>
              <w:top w:val="single" w:sz="4" w:space="0" w:color="auto"/>
              <w:right w:val="single" w:sz="4" w:space="0" w:color="auto"/>
            </w:tcBorders>
          </w:tcPr>
          <w:p w14:paraId="0BA63436" w14:textId="077A83F3" w:rsidR="008A02D4" w:rsidRPr="007528AE" w:rsidRDefault="00E62877" w:rsidP="007528AE">
            <w:pPr>
              <w:ind w:left="0" w:hanging="2"/>
              <w:rPr>
                <w:lang w:val="en-GB"/>
              </w:rPr>
            </w:pPr>
            <w:r>
              <w:rPr>
                <w:lang w:val="en-GB"/>
              </w:rPr>
              <w:t>2</w:t>
            </w:r>
            <w:r w:rsidR="00C8097F">
              <w:rPr>
                <w:lang w:val="en-GB"/>
              </w:rPr>
              <w:t>0</w:t>
            </w:r>
          </w:p>
        </w:tc>
      </w:tr>
      <w:tr w:rsidR="008A02D4" w:rsidRPr="007528AE" w14:paraId="188F3FF3" w14:textId="022DAE93"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31D16F8F" w14:textId="77777777" w:rsidR="008A02D4" w:rsidRPr="007528AE" w:rsidRDefault="008A02D4" w:rsidP="007528AE">
            <w:pPr>
              <w:ind w:left="0" w:hanging="2"/>
              <w:rPr>
                <w:lang w:val="en-GB"/>
              </w:rPr>
            </w:pPr>
            <w:r w:rsidRPr="007528AE">
              <w:rPr>
                <w:lang w:val="en-GB"/>
              </w:rPr>
              <w:t>Figure 13</w:t>
            </w:r>
          </w:p>
        </w:tc>
        <w:tc>
          <w:tcPr>
            <w:tcW w:w="0" w:type="auto"/>
            <w:tcBorders>
              <w:top w:val="single" w:sz="4" w:space="0" w:color="auto"/>
              <w:right w:val="single" w:sz="4" w:space="0" w:color="auto"/>
            </w:tcBorders>
            <w:vAlign w:val="center"/>
            <w:hideMark/>
          </w:tcPr>
          <w:p w14:paraId="4AB18D87" w14:textId="77777777" w:rsidR="008A02D4" w:rsidRPr="007528AE" w:rsidRDefault="008A02D4" w:rsidP="007528AE">
            <w:pPr>
              <w:ind w:left="0" w:hanging="2"/>
              <w:rPr>
                <w:lang w:val="en-GB"/>
              </w:rPr>
            </w:pPr>
            <w:r w:rsidRPr="007528AE">
              <w:rPr>
                <w:lang w:val="en-GB"/>
              </w:rPr>
              <w:t>Connection between motor and battery</w:t>
            </w:r>
          </w:p>
        </w:tc>
        <w:tc>
          <w:tcPr>
            <w:tcW w:w="0" w:type="auto"/>
            <w:tcBorders>
              <w:top w:val="single" w:sz="4" w:space="0" w:color="auto"/>
              <w:right w:val="single" w:sz="4" w:space="0" w:color="auto"/>
            </w:tcBorders>
          </w:tcPr>
          <w:p w14:paraId="2D8EDE4C" w14:textId="54796A52" w:rsidR="008A02D4" w:rsidRPr="007528AE" w:rsidRDefault="00E62877" w:rsidP="007528AE">
            <w:pPr>
              <w:ind w:left="0" w:hanging="2"/>
              <w:rPr>
                <w:lang w:val="en-GB"/>
              </w:rPr>
            </w:pPr>
            <w:r>
              <w:rPr>
                <w:lang w:val="en-GB"/>
              </w:rPr>
              <w:t>2</w:t>
            </w:r>
            <w:r w:rsidR="00C8097F">
              <w:rPr>
                <w:lang w:val="en-GB"/>
              </w:rPr>
              <w:t>0</w:t>
            </w:r>
          </w:p>
        </w:tc>
      </w:tr>
      <w:tr w:rsidR="008A02D4" w:rsidRPr="007528AE" w14:paraId="29A60B4D" w14:textId="5CF2D97C"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4A9500D4" w14:textId="77777777" w:rsidR="008A02D4" w:rsidRPr="007528AE" w:rsidRDefault="008A02D4" w:rsidP="007528AE">
            <w:pPr>
              <w:ind w:left="0" w:hanging="2"/>
              <w:rPr>
                <w:lang w:val="en-GB"/>
              </w:rPr>
            </w:pPr>
            <w:r w:rsidRPr="007528AE">
              <w:rPr>
                <w:lang w:val="en-GB"/>
              </w:rPr>
              <w:t>Figure 14</w:t>
            </w:r>
          </w:p>
        </w:tc>
        <w:tc>
          <w:tcPr>
            <w:tcW w:w="0" w:type="auto"/>
            <w:tcBorders>
              <w:top w:val="single" w:sz="4" w:space="0" w:color="auto"/>
              <w:right w:val="single" w:sz="4" w:space="0" w:color="auto"/>
            </w:tcBorders>
            <w:vAlign w:val="center"/>
            <w:hideMark/>
          </w:tcPr>
          <w:p w14:paraId="514D9DA8" w14:textId="77777777" w:rsidR="008A02D4" w:rsidRPr="007528AE" w:rsidRDefault="008A02D4" w:rsidP="007528AE">
            <w:pPr>
              <w:ind w:left="0" w:hanging="2"/>
              <w:rPr>
                <w:lang w:val="en-GB"/>
              </w:rPr>
            </w:pPr>
            <w:r w:rsidRPr="007528AE">
              <w:rPr>
                <w:lang w:val="en-GB"/>
              </w:rPr>
              <w:t>Transmitter and receiver used in project</w:t>
            </w:r>
          </w:p>
        </w:tc>
        <w:tc>
          <w:tcPr>
            <w:tcW w:w="0" w:type="auto"/>
            <w:tcBorders>
              <w:top w:val="single" w:sz="4" w:space="0" w:color="auto"/>
              <w:right w:val="single" w:sz="4" w:space="0" w:color="auto"/>
            </w:tcBorders>
          </w:tcPr>
          <w:p w14:paraId="6B8E4CA6" w14:textId="3B81F4FE" w:rsidR="008A02D4" w:rsidRPr="007528AE" w:rsidRDefault="00E62877" w:rsidP="007528AE">
            <w:pPr>
              <w:ind w:left="0" w:hanging="2"/>
              <w:rPr>
                <w:lang w:val="en-GB"/>
              </w:rPr>
            </w:pPr>
            <w:r>
              <w:rPr>
                <w:lang w:val="en-GB"/>
              </w:rPr>
              <w:t>2</w:t>
            </w:r>
            <w:r w:rsidR="00C8097F">
              <w:rPr>
                <w:lang w:val="en-GB"/>
              </w:rPr>
              <w:t>1</w:t>
            </w:r>
          </w:p>
        </w:tc>
      </w:tr>
      <w:tr w:rsidR="008A02D4" w:rsidRPr="007528AE" w14:paraId="226FA697" w14:textId="4D1F7E01"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620C5792" w14:textId="77777777" w:rsidR="008A02D4" w:rsidRPr="007528AE" w:rsidRDefault="008A02D4" w:rsidP="007528AE">
            <w:pPr>
              <w:ind w:left="0" w:hanging="2"/>
              <w:rPr>
                <w:lang w:val="en-GB"/>
              </w:rPr>
            </w:pPr>
            <w:r w:rsidRPr="007528AE">
              <w:rPr>
                <w:lang w:val="en-GB"/>
              </w:rPr>
              <w:t>Figure 15</w:t>
            </w:r>
          </w:p>
        </w:tc>
        <w:tc>
          <w:tcPr>
            <w:tcW w:w="0" w:type="auto"/>
            <w:tcBorders>
              <w:top w:val="single" w:sz="4" w:space="0" w:color="auto"/>
              <w:right w:val="single" w:sz="4" w:space="0" w:color="auto"/>
            </w:tcBorders>
            <w:vAlign w:val="center"/>
            <w:hideMark/>
          </w:tcPr>
          <w:p w14:paraId="0E886AA3" w14:textId="77777777" w:rsidR="008A02D4" w:rsidRPr="007528AE" w:rsidRDefault="008A02D4" w:rsidP="007528AE">
            <w:pPr>
              <w:ind w:left="0" w:hanging="2"/>
              <w:rPr>
                <w:lang w:val="en-GB"/>
              </w:rPr>
            </w:pPr>
            <w:r w:rsidRPr="007528AE">
              <w:rPr>
                <w:lang w:val="en-GB"/>
              </w:rPr>
              <w:t>PPM encoder</w:t>
            </w:r>
          </w:p>
        </w:tc>
        <w:tc>
          <w:tcPr>
            <w:tcW w:w="0" w:type="auto"/>
            <w:tcBorders>
              <w:top w:val="single" w:sz="4" w:space="0" w:color="auto"/>
              <w:right w:val="single" w:sz="4" w:space="0" w:color="auto"/>
            </w:tcBorders>
          </w:tcPr>
          <w:p w14:paraId="4C31D663" w14:textId="3E56C44A" w:rsidR="008A02D4" w:rsidRPr="007528AE" w:rsidRDefault="00E62877" w:rsidP="007528AE">
            <w:pPr>
              <w:ind w:left="0" w:hanging="2"/>
              <w:rPr>
                <w:lang w:val="en-GB"/>
              </w:rPr>
            </w:pPr>
            <w:r>
              <w:rPr>
                <w:lang w:val="en-GB"/>
              </w:rPr>
              <w:t>2</w:t>
            </w:r>
            <w:r w:rsidR="00C8097F">
              <w:rPr>
                <w:lang w:val="en-GB"/>
              </w:rPr>
              <w:t>3</w:t>
            </w:r>
          </w:p>
        </w:tc>
      </w:tr>
      <w:tr w:rsidR="008A02D4" w:rsidRPr="007528AE" w14:paraId="48D8FB9A" w14:textId="2EFA6EA1"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3056AB40" w14:textId="77777777" w:rsidR="008A02D4" w:rsidRPr="007528AE" w:rsidRDefault="008A02D4" w:rsidP="007528AE">
            <w:pPr>
              <w:ind w:left="0" w:hanging="2"/>
              <w:rPr>
                <w:lang w:val="en-GB"/>
              </w:rPr>
            </w:pPr>
            <w:r w:rsidRPr="007528AE">
              <w:rPr>
                <w:lang w:val="en-GB"/>
              </w:rPr>
              <w:t>Figure 16</w:t>
            </w:r>
          </w:p>
        </w:tc>
        <w:tc>
          <w:tcPr>
            <w:tcW w:w="0" w:type="auto"/>
            <w:tcBorders>
              <w:top w:val="single" w:sz="4" w:space="0" w:color="auto"/>
              <w:right w:val="single" w:sz="4" w:space="0" w:color="auto"/>
            </w:tcBorders>
            <w:vAlign w:val="center"/>
            <w:hideMark/>
          </w:tcPr>
          <w:p w14:paraId="07F4792A" w14:textId="77777777" w:rsidR="008A02D4" w:rsidRPr="007528AE" w:rsidRDefault="008A02D4" w:rsidP="007528AE">
            <w:pPr>
              <w:ind w:left="0" w:hanging="2"/>
              <w:rPr>
                <w:lang w:val="en-GB"/>
              </w:rPr>
            </w:pPr>
            <w:r w:rsidRPr="007528AE">
              <w:rPr>
                <w:lang w:val="en-GB"/>
              </w:rPr>
              <w:t>Pixhawk 2.4.8 shape and parts</w:t>
            </w:r>
          </w:p>
        </w:tc>
        <w:tc>
          <w:tcPr>
            <w:tcW w:w="0" w:type="auto"/>
            <w:tcBorders>
              <w:top w:val="single" w:sz="4" w:space="0" w:color="auto"/>
              <w:right w:val="single" w:sz="4" w:space="0" w:color="auto"/>
            </w:tcBorders>
          </w:tcPr>
          <w:p w14:paraId="5872E816" w14:textId="3D124198" w:rsidR="008A02D4" w:rsidRPr="007528AE" w:rsidRDefault="00E62877" w:rsidP="007528AE">
            <w:pPr>
              <w:ind w:left="0" w:hanging="2"/>
              <w:rPr>
                <w:lang w:val="en-GB"/>
              </w:rPr>
            </w:pPr>
            <w:r>
              <w:rPr>
                <w:lang w:val="en-GB"/>
              </w:rPr>
              <w:t>2</w:t>
            </w:r>
            <w:r w:rsidR="00C8097F">
              <w:rPr>
                <w:lang w:val="en-GB"/>
              </w:rPr>
              <w:t>3</w:t>
            </w:r>
          </w:p>
        </w:tc>
      </w:tr>
      <w:tr w:rsidR="008A02D4" w:rsidRPr="007528AE" w14:paraId="4F15C390" w14:textId="4B3E666A"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47391764" w14:textId="77777777" w:rsidR="008A02D4" w:rsidRPr="007528AE" w:rsidRDefault="008A02D4" w:rsidP="007528AE">
            <w:pPr>
              <w:ind w:left="0" w:hanging="2"/>
              <w:rPr>
                <w:lang w:val="en-GB"/>
              </w:rPr>
            </w:pPr>
            <w:r w:rsidRPr="007528AE">
              <w:rPr>
                <w:lang w:val="en-GB"/>
              </w:rPr>
              <w:t>Figure 17</w:t>
            </w:r>
          </w:p>
        </w:tc>
        <w:tc>
          <w:tcPr>
            <w:tcW w:w="0" w:type="auto"/>
            <w:tcBorders>
              <w:top w:val="single" w:sz="4" w:space="0" w:color="auto"/>
              <w:right w:val="single" w:sz="4" w:space="0" w:color="auto"/>
            </w:tcBorders>
            <w:vAlign w:val="center"/>
            <w:hideMark/>
          </w:tcPr>
          <w:p w14:paraId="74432600" w14:textId="77777777" w:rsidR="008A02D4" w:rsidRPr="007528AE" w:rsidRDefault="008A02D4" w:rsidP="007528AE">
            <w:pPr>
              <w:ind w:left="0" w:hanging="2"/>
              <w:rPr>
                <w:lang w:val="en-GB"/>
              </w:rPr>
            </w:pPr>
            <w:r w:rsidRPr="007528AE">
              <w:rPr>
                <w:lang w:val="en-GB"/>
              </w:rPr>
              <w:t>Full diagram with Pixhawk 2.4.8</w:t>
            </w:r>
          </w:p>
        </w:tc>
        <w:tc>
          <w:tcPr>
            <w:tcW w:w="0" w:type="auto"/>
            <w:tcBorders>
              <w:top w:val="single" w:sz="4" w:space="0" w:color="auto"/>
              <w:right w:val="single" w:sz="4" w:space="0" w:color="auto"/>
            </w:tcBorders>
          </w:tcPr>
          <w:p w14:paraId="33EBC2DB" w14:textId="1566308B" w:rsidR="008A02D4" w:rsidRPr="007528AE" w:rsidRDefault="00E62877" w:rsidP="007528AE">
            <w:pPr>
              <w:ind w:left="0" w:hanging="2"/>
              <w:rPr>
                <w:lang w:val="en-GB"/>
              </w:rPr>
            </w:pPr>
            <w:r>
              <w:rPr>
                <w:lang w:val="en-GB"/>
              </w:rPr>
              <w:t>2</w:t>
            </w:r>
            <w:r w:rsidR="00C8097F">
              <w:rPr>
                <w:lang w:val="en-GB"/>
              </w:rPr>
              <w:t>3</w:t>
            </w:r>
          </w:p>
        </w:tc>
      </w:tr>
      <w:tr w:rsidR="008A02D4" w:rsidRPr="007528AE" w14:paraId="6980CFB6" w14:textId="769F16EF"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10FC4501" w14:textId="77777777" w:rsidR="008A02D4" w:rsidRPr="007528AE" w:rsidRDefault="008A02D4" w:rsidP="007528AE">
            <w:pPr>
              <w:ind w:left="0" w:hanging="2"/>
              <w:rPr>
                <w:lang w:val="en-GB"/>
              </w:rPr>
            </w:pPr>
            <w:r w:rsidRPr="007528AE">
              <w:rPr>
                <w:lang w:val="en-GB"/>
              </w:rPr>
              <w:t>Figure 18</w:t>
            </w:r>
          </w:p>
        </w:tc>
        <w:tc>
          <w:tcPr>
            <w:tcW w:w="0" w:type="auto"/>
            <w:tcBorders>
              <w:top w:val="single" w:sz="4" w:space="0" w:color="auto"/>
              <w:right w:val="single" w:sz="4" w:space="0" w:color="auto"/>
            </w:tcBorders>
            <w:vAlign w:val="center"/>
            <w:hideMark/>
          </w:tcPr>
          <w:p w14:paraId="38EFFB19" w14:textId="77777777" w:rsidR="008A02D4" w:rsidRPr="007528AE" w:rsidRDefault="008A02D4" w:rsidP="007528AE">
            <w:pPr>
              <w:ind w:left="0" w:hanging="2"/>
              <w:rPr>
                <w:lang w:val="en-GB"/>
              </w:rPr>
            </w:pPr>
            <w:r w:rsidRPr="007528AE">
              <w:rPr>
                <w:lang w:val="en-GB"/>
              </w:rPr>
              <w:t>F4V3SM8N GPS and flight controller</w:t>
            </w:r>
          </w:p>
        </w:tc>
        <w:tc>
          <w:tcPr>
            <w:tcW w:w="0" w:type="auto"/>
            <w:tcBorders>
              <w:top w:val="single" w:sz="4" w:space="0" w:color="auto"/>
              <w:right w:val="single" w:sz="4" w:space="0" w:color="auto"/>
            </w:tcBorders>
          </w:tcPr>
          <w:p w14:paraId="503FC4B0" w14:textId="63892DD3" w:rsidR="008A02D4" w:rsidRPr="007528AE" w:rsidRDefault="00E62877" w:rsidP="007528AE">
            <w:pPr>
              <w:ind w:left="0" w:hanging="2"/>
              <w:rPr>
                <w:lang w:val="en-GB"/>
              </w:rPr>
            </w:pPr>
            <w:r>
              <w:rPr>
                <w:lang w:val="en-GB"/>
              </w:rPr>
              <w:t>2</w:t>
            </w:r>
            <w:r w:rsidR="00C8097F">
              <w:rPr>
                <w:lang w:val="en-GB"/>
              </w:rPr>
              <w:t>4</w:t>
            </w:r>
          </w:p>
        </w:tc>
      </w:tr>
      <w:tr w:rsidR="00C8097F" w:rsidRPr="007528AE" w14:paraId="752ADDD5" w14:textId="77777777" w:rsidTr="008A02D4">
        <w:trPr>
          <w:tblCellSpacing w:w="15" w:type="dxa"/>
        </w:trPr>
        <w:tc>
          <w:tcPr>
            <w:tcW w:w="0" w:type="auto"/>
            <w:tcBorders>
              <w:top w:val="single" w:sz="4" w:space="0" w:color="auto"/>
              <w:left w:val="single" w:sz="4" w:space="0" w:color="auto"/>
              <w:right w:val="single" w:sz="4" w:space="0" w:color="auto"/>
            </w:tcBorders>
            <w:vAlign w:val="center"/>
          </w:tcPr>
          <w:p w14:paraId="0CE77AB6" w14:textId="213DBF89" w:rsidR="00C8097F" w:rsidRPr="007528AE" w:rsidRDefault="00C8097F" w:rsidP="007528AE">
            <w:pPr>
              <w:ind w:left="0" w:hanging="2"/>
              <w:rPr>
                <w:lang w:val="en-GB"/>
              </w:rPr>
            </w:pPr>
            <w:r>
              <w:rPr>
                <w:lang w:val="en-GB"/>
              </w:rPr>
              <w:t>Figure 19</w:t>
            </w:r>
          </w:p>
        </w:tc>
        <w:tc>
          <w:tcPr>
            <w:tcW w:w="0" w:type="auto"/>
            <w:tcBorders>
              <w:top w:val="single" w:sz="4" w:space="0" w:color="auto"/>
              <w:right w:val="single" w:sz="4" w:space="0" w:color="auto"/>
            </w:tcBorders>
            <w:vAlign w:val="center"/>
          </w:tcPr>
          <w:p w14:paraId="275B55AD" w14:textId="6F05BDD8" w:rsidR="00C8097F" w:rsidRPr="007528AE" w:rsidRDefault="00C8097F" w:rsidP="007528AE">
            <w:pPr>
              <w:ind w:left="0" w:hanging="2"/>
              <w:rPr>
                <w:lang w:val="en-GB"/>
              </w:rPr>
            </w:pPr>
            <w:r>
              <w:rPr>
                <w:lang w:val="en-GB"/>
              </w:rPr>
              <w:t>battery</w:t>
            </w:r>
          </w:p>
        </w:tc>
        <w:tc>
          <w:tcPr>
            <w:tcW w:w="0" w:type="auto"/>
            <w:tcBorders>
              <w:top w:val="single" w:sz="4" w:space="0" w:color="auto"/>
              <w:right w:val="single" w:sz="4" w:space="0" w:color="auto"/>
            </w:tcBorders>
          </w:tcPr>
          <w:p w14:paraId="75F28D7D" w14:textId="68BF944B" w:rsidR="00C8097F" w:rsidRDefault="00C8097F" w:rsidP="007528AE">
            <w:pPr>
              <w:ind w:left="0" w:hanging="2"/>
              <w:rPr>
                <w:lang w:val="en-GB"/>
              </w:rPr>
            </w:pPr>
            <w:r>
              <w:rPr>
                <w:lang w:val="en-GB"/>
              </w:rPr>
              <w:t>24</w:t>
            </w:r>
          </w:p>
        </w:tc>
      </w:tr>
      <w:tr w:rsidR="008A02D4" w:rsidRPr="007528AE" w14:paraId="3066184C" w14:textId="39696323"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0DAD6CF6" w14:textId="395E5932" w:rsidR="008A02D4" w:rsidRPr="007528AE" w:rsidRDefault="008A02D4" w:rsidP="007528AE">
            <w:pPr>
              <w:ind w:left="0" w:hanging="2"/>
              <w:rPr>
                <w:lang w:val="en-GB"/>
              </w:rPr>
            </w:pPr>
            <w:r w:rsidRPr="007528AE">
              <w:rPr>
                <w:lang w:val="en-GB"/>
              </w:rPr>
              <w:t xml:space="preserve">Figure </w:t>
            </w:r>
            <w:r w:rsidR="00C8097F">
              <w:rPr>
                <w:lang w:val="en-GB"/>
              </w:rPr>
              <w:t>20</w:t>
            </w:r>
          </w:p>
        </w:tc>
        <w:tc>
          <w:tcPr>
            <w:tcW w:w="0" w:type="auto"/>
            <w:tcBorders>
              <w:top w:val="single" w:sz="4" w:space="0" w:color="auto"/>
              <w:right w:val="single" w:sz="4" w:space="0" w:color="auto"/>
            </w:tcBorders>
            <w:vAlign w:val="center"/>
            <w:hideMark/>
          </w:tcPr>
          <w:p w14:paraId="5139C5CD" w14:textId="77777777" w:rsidR="008A02D4" w:rsidRPr="007528AE" w:rsidRDefault="008A02D4" w:rsidP="007528AE">
            <w:pPr>
              <w:ind w:left="0" w:hanging="2"/>
              <w:rPr>
                <w:lang w:val="en-GB"/>
              </w:rPr>
            </w:pPr>
            <w:r w:rsidRPr="007528AE">
              <w:rPr>
                <w:lang w:val="en-GB"/>
              </w:rPr>
              <w:t>The frame</w:t>
            </w:r>
          </w:p>
        </w:tc>
        <w:tc>
          <w:tcPr>
            <w:tcW w:w="0" w:type="auto"/>
            <w:tcBorders>
              <w:top w:val="single" w:sz="4" w:space="0" w:color="auto"/>
              <w:right w:val="single" w:sz="4" w:space="0" w:color="auto"/>
            </w:tcBorders>
          </w:tcPr>
          <w:p w14:paraId="1B0D0F55" w14:textId="241A07F0" w:rsidR="008A02D4" w:rsidRPr="007528AE" w:rsidRDefault="00E62877" w:rsidP="007528AE">
            <w:pPr>
              <w:ind w:left="0" w:hanging="2"/>
              <w:rPr>
                <w:lang w:val="en-GB"/>
              </w:rPr>
            </w:pPr>
            <w:r>
              <w:rPr>
                <w:lang w:val="en-GB"/>
              </w:rPr>
              <w:t>2</w:t>
            </w:r>
            <w:r w:rsidR="00C8097F">
              <w:rPr>
                <w:lang w:val="en-GB"/>
              </w:rPr>
              <w:t>4</w:t>
            </w:r>
          </w:p>
        </w:tc>
      </w:tr>
      <w:tr w:rsidR="008A02D4" w:rsidRPr="007528AE" w14:paraId="09E05E5C" w14:textId="5F11ECA5"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57BEF8BE" w14:textId="10CE0B17" w:rsidR="008A02D4" w:rsidRPr="007528AE" w:rsidRDefault="008A02D4" w:rsidP="007528AE">
            <w:pPr>
              <w:ind w:left="0" w:hanging="2"/>
              <w:rPr>
                <w:lang w:val="en-GB"/>
              </w:rPr>
            </w:pPr>
            <w:r w:rsidRPr="007528AE">
              <w:rPr>
                <w:lang w:val="en-GB"/>
              </w:rPr>
              <w:t>Figure 2</w:t>
            </w:r>
            <w:r w:rsidR="00C8097F">
              <w:rPr>
                <w:lang w:val="en-GB"/>
              </w:rPr>
              <w:t>1</w:t>
            </w:r>
          </w:p>
        </w:tc>
        <w:tc>
          <w:tcPr>
            <w:tcW w:w="0" w:type="auto"/>
            <w:tcBorders>
              <w:top w:val="single" w:sz="4" w:space="0" w:color="auto"/>
              <w:right w:val="single" w:sz="4" w:space="0" w:color="auto"/>
            </w:tcBorders>
            <w:vAlign w:val="center"/>
            <w:hideMark/>
          </w:tcPr>
          <w:p w14:paraId="545988C2" w14:textId="77777777" w:rsidR="008A02D4" w:rsidRPr="007528AE" w:rsidRDefault="008A02D4" w:rsidP="007528AE">
            <w:pPr>
              <w:ind w:left="0" w:hanging="2"/>
              <w:rPr>
                <w:lang w:val="en-GB"/>
              </w:rPr>
            </w:pPr>
            <w:r w:rsidRPr="007528AE">
              <w:rPr>
                <w:lang w:val="en-GB"/>
              </w:rPr>
              <w:t>The board</w:t>
            </w:r>
          </w:p>
        </w:tc>
        <w:tc>
          <w:tcPr>
            <w:tcW w:w="0" w:type="auto"/>
            <w:tcBorders>
              <w:top w:val="single" w:sz="4" w:space="0" w:color="auto"/>
              <w:right w:val="single" w:sz="4" w:space="0" w:color="auto"/>
            </w:tcBorders>
          </w:tcPr>
          <w:p w14:paraId="4DB05BB2" w14:textId="7235D362" w:rsidR="008A02D4" w:rsidRPr="007528AE" w:rsidRDefault="00E62877" w:rsidP="007528AE">
            <w:pPr>
              <w:ind w:left="0" w:hanging="2"/>
              <w:rPr>
                <w:lang w:val="en-GB"/>
              </w:rPr>
            </w:pPr>
            <w:r>
              <w:rPr>
                <w:lang w:val="en-GB"/>
              </w:rPr>
              <w:t>2</w:t>
            </w:r>
            <w:r w:rsidR="00C8097F">
              <w:rPr>
                <w:lang w:val="en-GB"/>
              </w:rPr>
              <w:t>4</w:t>
            </w:r>
          </w:p>
        </w:tc>
      </w:tr>
      <w:tr w:rsidR="008A02D4" w:rsidRPr="007528AE" w14:paraId="4E23246D" w14:textId="01BA88C5"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7F90A7C4" w14:textId="5AB2CDF2" w:rsidR="008A02D4" w:rsidRPr="007528AE" w:rsidRDefault="008A02D4" w:rsidP="007528AE">
            <w:pPr>
              <w:ind w:left="0" w:hanging="2"/>
              <w:rPr>
                <w:lang w:val="en-GB"/>
              </w:rPr>
            </w:pPr>
            <w:r w:rsidRPr="007528AE">
              <w:rPr>
                <w:lang w:val="en-GB"/>
              </w:rPr>
              <w:t>Figure 2</w:t>
            </w:r>
            <w:r w:rsidR="00C8097F">
              <w:rPr>
                <w:lang w:val="en-GB"/>
              </w:rPr>
              <w:t>2</w:t>
            </w:r>
          </w:p>
        </w:tc>
        <w:tc>
          <w:tcPr>
            <w:tcW w:w="0" w:type="auto"/>
            <w:tcBorders>
              <w:top w:val="single" w:sz="4" w:space="0" w:color="auto"/>
              <w:right w:val="single" w:sz="4" w:space="0" w:color="auto"/>
            </w:tcBorders>
            <w:vAlign w:val="center"/>
            <w:hideMark/>
          </w:tcPr>
          <w:p w14:paraId="6B80FAD1" w14:textId="77777777" w:rsidR="008A02D4" w:rsidRPr="007528AE" w:rsidRDefault="008A02D4" w:rsidP="007528AE">
            <w:pPr>
              <w:ind w:left="0" w:hanging="2"/>
              <w:rPr>
                <w:lang w:val="en-GB"/>
              </w:rPr>
            </w:pPr>
            <w:r w:rsidRPr="007528AE">
              <w:rPr>
                <w:lang w:val="en-GB"/>
              </w:rPr>
              <w:t>Motor with propeller</w:t>
            </w:r>
          </w:p>
        </w:tc>
        <w:tc>
          <w:tcPr>
            <w:tcW w:w="0" w:type="auto"/>
            <w:tcBorders>
              <w:top w:val="single" w:sz="4" w:space="0" w:color="auto"/>
              <w:right w:val="single" w:sz="4" w:space="0" w:color="auto"/>
            </w:tcBorders>
          </w:tcPr>
          <w:p w14:paraId="6C1D9D85" w14:textId="07065A96" w:rsidR="008A02D4" w:rsidRPr="007528AE" w:rsidRDefault="00C8097F" w:rsidP="007528AE">
            <w:pPr>
              <w:ind w:left="0" w:hanging="2"/>
              <w:rPr>
                <w:lang w:val="en-GB"/>
              </w:rPr>
            </w:pPr>
            <w:r>
              <w:rPr>
                <w:lang w:val="en-GB"/>
              </w:rPr>
              <w:t>25</w:t>
            </w:r>
          </w:p>
        </w:tc>
      </w:tr>
      <w:tr w:rsidR="008A02D4" w:rsidRPr="007528AE" w14:paraId="1FC162F3" w14:textId="4730DAC0"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35395738" w14:textId="7366E0A0" w:rsidR="008A02D4" w:rsidRPr="007528AE" w:rsidRDefault="008A02D4" w:rsidP="007528AE">
            <w:pPr>
              <w:ind w:left="0" w:hanging="2"/>
              <w:rPr>
                <w:lang w:val="en-GB"/>
              </w:rPr>
            </w:pPr>
            <w:r w:rsidRPr="007528AE">
              <w:rPr>
                <w:lang w:val="en-GB"/>
              </w:rPr>
              <w:t>Figure 2</w:t>
            </w:r>
            <w:r w:rsidR="00C8097F">
              <w:rPr>
                <w:lang w:val="en-GB"/>
              </w:rPr>
              <w:t>3</w:t>
            </w:r>
          </w:p>
        </w:tc>
        <w:tc>
          <w:tcPr>
            <w:tcW w:w="0" w:type="auto"/>
            <w:tcBorders>
              <w:top w:val="single" w:sz="4" w:space="0" w:color="auto"/>
              <w:right w:val="single" w:sz="4" w:space="0" w:color="auto"/>
            </w:tcBorders>
            <w:vAlign w:val="center"/>
            <w:hideMark/>
          </w:tcPr>
          <w:p w14:paraId="73D3CF37" w14:textId="77777777" w:rsidR="008A02D4" w:rsidRPr="007528AE" w:rsidRDefault="008A02D4" w:rsidP="007528AE">
            <w:pPr>
              <w:ind w:left="0" w:hanging="2"/>
              <w:rPr>
                <w:lang w:val="en-GB"/>
              </w:rPr>
            </w:pPr>
            <w:r w:rsidRPr="007528AE">
              <w:rPr>
                <w:lang w:val="en-GB"/>
              </w:rPr>
              <w:t>ESC connection for CW and CCW motors</w:t>
            </w:r>
          </w:p>
        </w:tc>
        <w:tc>
          <w:tcPr>
            <w:tcW w:w="0" w:type="auto"/>
            <w:tcBorders>
              <w:top w:val="single" w:sz="4" w:space="0" w:color="auto"/>
              <w:right w:val="single" w:sz="4" w:space="0" w:color="auto"/>
            </w:tcBorders>
          </w:tcPr>
          <w:p w14:paraId="3844C3A7" w14:textId="571A0E08" w:rsidR="008A02D4" w:rsidRPr="007528AE" w:rsidRDefault="00C8097F" w:rsidP="007528AE">
            <w:pPr>
              <w:ind w:left="0" w:hanging="2"/>
              <w:rPr>
                <w:lang w:val="en-GB"/>
              </w:rPr>
            </w:pPr>
            <w:r>
              <w:rPr>
                <w:lang w:val="en-GB"/>
              </w:rPr>
              <w:t>25</w:t>
            </w:r>
          </w:p>
        </w:tc>
      </w:tr>
      <w:tr w:rsidR="008A02D4" w:rsidRPr="007528AE" w14:paraId="0EC10CE3" w14:textId="4112B795"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58FDC264" w14:textId="2082C007" w:rsidR="008A02D4" w:rsidRPr="007528AE" w:rsidRDefault="008A02D4" w:rsidP="007528AE">
            <w:pPr>
              <w:ind w:left="0" w:hanging="2"/>
              <w:rPr>
                <w:lang w:val="en-GB"/>
              </w:rPr>
            </w:pPr>
            <w:r w:rsidRPr="007528AE">
              <w:rPr>
                <w:lang w:val="en-GB"/>
              </w:rPr>
              <w:t>Figure 2</w:t>
            </w:r>
            <w:r w:rsidR="00C8097F">
              <w:rPr>
                <w:lang w:val="en-GB"/>
              </w:rPr>
              <w:t>4</w:t>
            </w:r>
          </w:p>
        </w:tc>
        <w:tc>
          <w:tcPr>
            <w:tcW w:w="0" w:type="auto"/>
            <w:tcBorders>
              <w:top w:val="single" w:sz="4" w:space="0" w:color="auto"/>
              <w:right w:val="single" w:sz="4" w:space="0" w:color="auto"/>
            </w:tcBorders>
            <w:vAlign w:val="center"/>
            <w:hideMark/>
          </w:tcPr>
          <w:p w14:paraId="1A17666C" w14:textId="77777777" w:rsidR="008A02D4" w:rsidRPr="007528AE" w:rsidRDefault="008A02D4" w:rsidP="007528AE">
            <w:pPr>
              <w:ind w:left="0" w:hanging="2"/>
              <w:rPr>
                <w:lang w:val="en-GB"/>
              </w:rPr>
            </w:pPr>
            <w:r w:rsidRPr="007528AE">
              <w:rPr>
                <w:lang w:val="en-GB"/>
              </w:rPr>
              <w:t>ESCs connected to motors on the drone</w:t>
            </w:r>
          </w:p>
        </w:tc>
        <w:tc>
          <w:tcPr>
            <w:tcW w:w="0" w:type="auto"/>
            <w:tcBorders>
              <w:top w:val="single" w:sz="4" w:space="0" w:color="auto"/>
              <w:right w:val="single" w:sz="4" w:space="0" w:color="auto"/>
            </w:tcBorders>
          </w:tcPr>
          <w:p w14:paraId="0619A7C6" w14:textId="2DB89E3A" w:rsidR="008A02D4" w:rsidRPr="007528AE" w:rsidRDefault="00C8097F" w:rsidP="007528AE">
            <w:pPr>
              <w:ind w:left="0" w:hanging="2"/>
              <w:rPr>
                <w:lang w:val="en-GB"/>
              </w:rPr>
            </w:pPr>
            <w:r>
              <w:rPr>
                <w:lang w:val="en-GB"/>
              </w:rPr>
              <w:t>25</w:t>
            </w:r>
          </w:p>
        </w:tc>
      </w:tr>
      <w:tr w:rsidR="008A02D4" w:rsidRPr="007528AE" w14:paraId="2217EB66" w14:textId="214605D6"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1F18172A" w14:textId="4B0B8DEC" w:rsidR="008A02D4" w:rsidRPr="007528AE" w:rsidRDefault="008A02D4" w:rsidP="007528AE">
            <w:pPr>
              <w:ind w:left="0" w:hanging="2"/>
              <w:rPr>
                <w:lang w:val="en-GB"/>
              </w:rPr>
            </w:pPr>
            <w:r w:rsidRPr="007528AE">
              <w:rPr>
                <w:lang w:val="en-GB"/>
              </w:rPr>
              <w:t>Figure 2</w:t>
            </w:r>
            <w:r w:rsidR="00C8097F">
              <w:rPr>
                <w:lang w:val="en-GB"/>
              </w:rPr>
              <w:t>5</w:t>
            </w:r>
          </w:p>
        </w:tc>
        <w:tc>
          <w:tcPr>
            <w:tcW w:w="0" w:type="auto"/>
            <w:tcBorders>
              <w:top w:val="single" w:sz="4" w:space="0" w:color="auto"/>
              <w:right w:val="single" w:sz="4" w:space="0" w:color="auto"/>
            </w:tcBorders>
            <w:vAlign w:val="center"/>
            <w:hideMark/>
          </w:tcPr>
          <w:p w14:paraId="7A3D70A9" w14:textId="77777777" w:rsidR="008A02D4" w:rsidRPr="007528AE" w:rsidRDefault="008A02D4" w:rsidP="007528AE">
            <w:pPr>
              <w:ind w:left="0" w:hanging="2"/>
              <w:rPr>
                <w:lang w:val="en-GB"/>
              </w:rPr>
            </w:pPr>
            <w:r w:rsidRPr="007528AE">
              <w:rPr>
                <w:lang w:val="en-GB"/>
              </w:rPr>
              <w:t>Transmitter to PPM encoder connection</w:t>
            </w:r>
          </w:p>
        </w:tc>
        <w:tc>
          <w:tcPr>
            <w:tcW w:w="0" w:type="auto"/>
            <w:tcBorders>
              <w:top w:val="single" w:sz="4" w:space="0" w:color="auto"/>
              <w:right w:val="single" w:sz="4" w:space="0" w:color="auto"/>
            </w:tcBorders>
          </w:tcPr>
          <w:p w14:paraId="165AB158" w14:textId="765E52C6" w:rsidR="008A02D4" w:rsidRPr="007528AE" w:rsidRDefault="00C8097F" w:rsidP="007528AE">
            <w:pPr>
              <w:ind w:left="0" w:hanging="2"/>
              <w:rPr>
                <w:lang w:val="en-GB"/>
              </w:rPr>
            </w:pPr>
            <w:r>
              <w:rPr>
                <w:lang w:val="en-GB"/>
              </w:rPr>
              <w:t>25</w:t>
            </w:r>
          </w:p>
        </w:tc>
      </w:tr>
      <w:tr w:rsidR="008A02D4" w:rsidRPr="007528AE" w14:paraId="3D46A418" w14:textId="30524533" w:rsidTr="008A02D4">
        <w:trPr>
          <w:tblCellSpacing w:w="15" w:type="dxa"/>
        </w:trPr>
        <w:tc>
          <w:tcPr>
            <w:tcW w:w="0" w:type="auto"/>
            <w:tcBorders>
              <w:top w:val="single" w:sz="4" w:space="0" w:color="auto"/>
              <w:left w:val="single" w:sz="4" w:space="0" w:color="auto"/>
              <w:right w:val="single" w:sz="4" w:space="0" w:color="auto"/>
            </w:tcBorders>
            <w:vAlign w:val="center"/>
            <w:hideMark/>
          </w:tcPr>
          <w:p w14:paraId="0AAE6008" w14:textId="4C8DCB75" w:rsidR="008A02D4" w:rsidRPr="007528AE" w:rsidRDefault="008A02D4" w:rsidP="007528AE">
            <w:pPr>
              <w:ind w:left="0" w:hanging="2"/>
              <w:rPr>
                <w:lang w:val="en-GB"/>
              </w:rPr>
            </w:pPr>
            <w:r w:rsidRPr="007528AE">
              <w:rPr>
                <w:lang w:val="en-GB"/>
              </w:rPr>
              <w:t>Figure 2</w:t>
            </w:r>
            <w:r w:rsidR="00C8097F">
              <w:rPr>
                <w:lang w:val="en-GB"/>
              </w:rPr>
              <w:t>6</w:t>
            </w:r>
          </w:p>
        </w:tc>
        <w:tc>
          <w:tcPr>
            <w:tcW w:w="0" w:type="auto"/>
            <w:tcBorders>
              <w:top w:val="single" w:sz="4" w:space="0" w:color="auto"/>
              <w:right w:val="single" w:sz="4" w:space="0" w:color="auto"/>
            </w:tcBorders>
            <w:vAlign w:val="center"/>
            <w:hideMark/>
          </w:tcPr>
          <w:p w14:paraId="5EA6BA51" w14:textId="77777777" w:rsidR="008A02D4" w:rsidRPr="007528AE" w:rsidRDefault="008A02D4" w:rsidP="007528AE">
            <w:pPr>
              <w:ind w:left="0" w:hanging="2"/>
              <w:rPr>
                <w:lang w:val="en-GB"/>
              </w:rPr>
            </w:pPr>
            <w:r w:rsidRPr="007528AE">
              <w:rPr>
                <w:lang w:val="en-GB"/>
              </w:rPr>
              <w:t>PPM encoder to transmitter channels</w:t>
            </w:r>
          </w:p>
        </w:tc>
        <w:tc>
          <w:tcPr>
            <w:tcW w:w="0" w:type="auto"/>
            <w:tcBorders>
              <w:top w:val="single" w:sz="4" w:space="0" w:color="auto"/>
              <w:right w:val="single" w:sz="4" w:space="0" w:color="auto"/>
            </w:tcBorders>
          </w:tcPr>
          <w:p w14:paraId="5F359343" w14:textId="3E22BFD0" w:rsidR="008A02D4" w:rsidRPr="007528AE" w:rsidRDefault="00C8097F" w:rsidP="007528AE">
            <w:pPr>
              <w:ind w:left="0" w:hanging="2"/>
              <w:rPr>
                <w:lang w:val="en-GB"/>
              </w:rPr>
            </w:pPr>
            <w:r>
              <w:rPr>
                <w:lang w:val="en-GB"/>
              </w:rPr>
              <w:t>26</w:t>
            </w:r>
          </w:p>
        </w:tc>
      </w:tr>
      <w:tr w:rsidR="008A02D4" w:rsidRPr="007528AE" w14:paraId="0AFB8846" w14:textId="255F5419" w:rsidTr="00AD1DF5">
        <w:trPr>
          <w:tblCellSpacing w:w="15" w:type="dxa"/>
        </w:trPr>
        <w:tc>
          <w:tcPr>
            <w:tcW w:w="0" w:type="auto"/>
            <w:tcBorders>
              <w:top w:val="single" w:sz="4" w:space="0" w:color="auto"/>
              <w:left w:val="single" w:sz="4" w:space="0" w:color="auto"/>
              <w:bottom w:val="single" w:sz="4" w:space="0" w:color="auto"/>
              <w:right w:val="single" w:sz="4" w:space="0" w:color="auto"/>
            </w:tcBorders>
          </w:tcPr>
          <w:p w14:paraId="59D29387" w14:textId="45E6DA8A" w:rsidR="008A02D4" w:rsidRPr="007528AE" w:rsidRDefault="008A02D4" w:rsidP="007528AE">
            <w:pPr>
              <w:ind w:left="0" w:hanging="2"/>
              <w:rPr>
                <w:lang w:val="en-GB"/>
              </w:rPr>
            </w:pPr>
            <w:r>
              <w:rPr>
                <w:lang w:val="en-GB"/>
              </w:rPr>
              <w:t>Figures 2</w:t>
            </w:r>
            <w:r w:rsidR="00C8097F">
              <w:rPr>
                <w:lang w:val="en-GB"/>
              </w:rPr>
              <w:t>7</w:t>
            </w:r>
            <w:r>
              <w:rPr>
                <w:lang w:val="en-GB"/>
              </w:rPr>
              <w:t xml:space="preserve"> to 3</w:t>
            </w:r>
            <w:r w:rsidR="00C8097F">
              <w:rPr>
                <w:lang w:val="en-GB"/>
              </w:rPr>
              <w:t>1</w:t>
            </w:r>
          </w:p>
        </w:tc>
        <w:tc>
          <w:tcPr>
            <w:tcW w:w="0" w:type="auto"/>
            <w:tcBorders>
              <w:top w:val="single" w:sz="4" w:space="0" w:color="auto"/>
              <w:bottom w:val="single" w:sz="4" w:space="0" w:color="auto"/>
              <w:right w:val="single" w:sz="4" w:space="0" w:color="auto"/>
            </w:tcBorders>
            <w:vAlign w:val="center"/>
          </w:tcPr>
          <w:p w14:paraId="7E7288EB" w14:textId="222DEBF0" w:rsidR="008A02D4" w:rsidRPr="007528AE" w:rsidRDefault="008A02D4" w:rsidP="007528AE">
            <w:pPr>
              <w:ind w:left="0" w:hanging="2"/>
              <w:rPr>
                <w:lang w:val="en-GB"/>
              </w:rPr>
            </w:pPr>
            <w:r>
              <w:rPr>
                <w:lang w:val="en-GB"/>
              </w:rPr>
              <w:t>Figures after finishing</w:t>
            </w:r>
          </w:p>
        </w:tc>
        <w:tc>
          <w:tcPr>
            <w:tcW w:w="0" w:type="auto"/>
            <w:tcBorders>
              <w:top w:val="single" w:sz="4" w:space="0" w:color="auto"/>
              <w:bottom w:val="single" w:sz="4" w:space="0" w:color="auto"/>
              <w:right w:val="single" w:sz="4" w:space="0" w:color="auto"/>
            </w:tcBorders>
          </w:tcPr>
          <w:p w14:paraId="552A05FE" w14:textId="0B5A6F74" w:rsidR="008A02D4" w:rsidRDefault="00C8097F" w:rsidP="007528AE">
            <w:pPr>
              <w:ind w:left="0" w:hanging="2"/>
              <w:rPr>
                <w:lang w:val="en-GB"/>
              </w:rPr>
            </w:pPr>
            <w:r>
              <w:rPr>
                <w:lang w:val="en-GB"/>
              </w:rPr>
              <w:t>27</w:t>
            </w:r>
          </w:p>
        </w:tc>
      </w:tr>
      <w:tr w:rsidR="00AD1DF5" w:rsidRPr="007528AE" w14:paraId="09FD792C" w14:textId="77777777" w:rsidTr="00AD1DF5">
        <w:trPr>
          <w:tblCellSpacing w:w="15" w:type="dxa"/>
        </w:trPr>
        <w:tc>
          <w:tcPr>
            <w:tcW w:w="0" w:type="auto"/>
            <w:tcBorders>
              <w:top w:val="single" w:sz="4" w:space="0" w:color="auto"/>
              <w:left w:val="single" w:sz="4" w:space="0" w:color="auto"/>
              <w:bottom w:val="single" w:sz="4" w:space="0" w:color="auto"/>
              <w:right w:val="single" w:sz="4" w:space="0" w:color="auto"/>
            </w:tcBorders>
          </w:tcPr>
          <w:p w14:paraId="7F97ECE2" w14:textId="6918C60E" w:rsidR="00AD1DF5" w:rsidRDefault="00AD1DF5" w:rsidP="00AD1DF5">
            <w:pPr>
              <w:ind w:leftChars="0" w:left="0" w:firstLineChars="0" w:firstLine="0"/>
              <w:rPr>
                <w:lang w:val="en-GB"/>
              </w:rPr>
            </w:pPr>
            <w:r w:rsidRPr="007528AE">
              <w:rPr>
                <w:lang w:val="en-GB"/>
              </w:rPr>
              <w:t>Figure</w:t>
            </w:r>
            <w:r>
              <w:rPr>
                <w:lang w:val="en-GB"/>
              </w:rPr>
              <w:t xml:space="preserve"> 3</w:t>
            </w:r>
            <w:r w:rsidR="00C8097F">
              <w:rPr>
                <w:lang w:val="en-GB"/>
              </w:rPr>
              <w:t>2</w:t>
            </w:r>
          </w:p>
        </w:tc>
        <w:tc>
          <w:tcPr>
            <w:tcW w:w="0" w:type="auto"/>
            <w:tcBorders>
              <w:top w:val="single" w:sz="4" w:space="0" w:color="auto"/>
              <w:bottom w:val="single" w:sz="4" w:space="0" w:color="auto"/>
              <w:right w:val="single" w:sz="4" w:space="0" w:color="auto"/>
            </w:tcBorders>
            <w:vAlign w:val="center"/>
          </w:tcPr>
          <w:p w14:paraId="02678A6C" w14:textId="20C7C24E" w:rsidR="00AD1DF5" w:rsidRDefault="006C2F1A" w:rsidP="006C2F1A">
            <w:pPr>
              <w:ind w:left="0" w:hanging="2"/>
              <w:rPr>
                <w:lang w:val="en-GB"/>
              </w:rPr>
            </w:pPr>
            <w:r w:rsidRPr="006C2F1A">
              <w:rPr>
                <w:b/>
                <w:bCs/>
              </w:rPr>
              <w:t>qground control background</w:t>
            </w:r>
          </w:p>
        </w:tc>
        <w:tc>
          <w:tcPr>
            <w:tcW w:w="0" w:type="auto"/>
            <w:tcBorders>
              <w:top w:val="single" w:sz="4" w:space="0" w:color="auto"/>
              <w:bottom w:val="single" w:sz="4" w:space="0" w:color="auto"/>
              <w:right w:val="single" w:sz="4" w:space="0" w:color="auto"/>
            </w:tcBorders>
          </w:tcPr>
          <w:p w14:paraId="59360F80" w14:textId="6D8B18B6" w:rsidR="00AD1DF5" w:rsidRDefault="00C8097F" w:rsidP="007528AE">
            <w:pPr>
              <w:ind w:left="0" w:hanging="2"/>
              <w:rPr>
                <w:lang w:val="en-GB"/>
              </w:rPr>
            </w:pPr>
            <w:r>
              <w:rPr>
                <w:lang w:val="en-GB"/>
              </w:rPr>
              <w:t>28</w:t>
            </w:r>
          </w:p>
        </w:tc>
      </w:tr>
      <w:tr w:rsidR="00AD1DF5" w:rsidRPr="007528AE" w14:paraId="187DBF7D" w14:textId="77777777" w:rsidTr="00AD1DF5">
        <w:trPr>
          <w:tblCellSpacing w:w="15" w:type="dxa"/>
        </w:trPr>
        <w:tc>
          <w:tcPr>
            <w:tcW w:w="0" w:type="auto"/>
            <w:tcBorders>
              <w:top w:val="single" w:sz="4" w:space="0" w:color="auto"/>
              <w:left w:val="single" w:sz="4" w:space="0" w:color="auto"/>
              <w:bottom w:val="single" w:sz="4" w:space="0" w:color="auto"/>
              <w:right w:val="single" w:sz="4" w:space="0" w:color="auto"/>
            </w:tcBorders>
          </w:tcPr>
          <w:p w14:paraId="07A4E7BC" w14:textId="34D1C03B" w:rsidR="00AD1DF5" w:rsidRDefault="00AD1DF5" w:rsidP="00AD1DF5">
            <w:pPr>
              <w:ind w:leftChars="0" w:left="0" w:firstLineChars="0" w:firstLine="0"/>
              <w:rPr>
                <w:lang w:val="en-GB"/>
              </w:rPr>
            </w:pPr>
            <w:r w:rsidRPr="007528AE">
              <w:rPr>
                <w:lang w:val="en-GB"/>
              </w:rPr>
              <w:t>Figure</w:t>
            </w:r>
            <w:r>
              <w:rPr>
                <w:lang w:val="en-GB"/>
              </w:rPr>
              <w:t xml:space="preserve"> 3</w:t>
            </w:r>
            <w:r w:rsidR="00C8097F">
              <w:rPr>
                <w:lang w:val="en-GB"/>
              </w:rPr>
              <w:t>3</w:t>
            </w:r>
          </w:p>
        </w:tc>
        <w:tc>
          <w:tcPr>
            <w:tcW w:w="0" w:type="auto"/>
            <w:tcBorders>
              <w:top w:val="single" w:sz="4" w:space="0" w:color="auto"/>
              <w:bottom w:val="single" w:sz="4" w:space="0" w:color="auto"/>
              <w:right w:val="single" w:sz="4" w:space="0" w:color="auto"/>
            </w:tcBorders>
            <w:vAlign w:val="center"/>
          </w:tcPr>
          <w:p w14:paraId="5C5AC321" w14:textId="4F7953A6" w:rsidR="00AD1DF5" w:rsidRPr="00AD1DF5" w:rsidRDefault="00AD1DF5" w:rsidP="00AD1DF5">
            <w:pPr>
              <w:ind w:left="0" w:hanging="2"/>
            </w:pPr>
            <w:r w:rsidRPr="00AD1DF5">
              <w:t>drone setup</w:t>
            </w:r>
          </w:p>
        </w:tc>
        <w:tc>
          <w:tcPr>
            <w:tcW w:w="0" w:type="auto"/>
            <w:tcBorders>
              <w:top w:val="single" w:sz="4" w:space="0" w:color="auto"/>
              <w:bottom w:val="single" w:sz="4" w:space="0" w:color="auto"/>
              <w:right w:val="single" w:sz="4" w:space="0" w:color="auto"/>
            </w:tcBorders>
          </w:tcPr>
          <w:p w14:paraId="20FCACCC" w14:textId="0FB7A966" w:rsidR="00AD1DF5" w:rsidRDefault="00C8097F" w:rsidP="007528AE">
            <w:pPr>
              <w:ind w:left="0" w:hanging="2"/>
              <w:rPr>
                <w:lang w:val="en-GB"/>
              </w:rPr>
            </w:pPr>
            <w:r>
              <w:rPr>
                <w:lang w:val="en-GB"/>
              </w:rPr>
              <w:t>28</w:t>
            </w:r>
          </w:p>
        </w:tc>
      </w:tr>
      <w:tr w:rsidR="00AD1DF5" w:rsidRPr="007528AE" w14:paraId="7CCADCF2" w14:textId="77777777" w:rsidTr="00AD1DF5">
        <w:trPr>
          <w:tblCellSpacing w:w="15" w:type="dxa"/>
        </w:trPr>
        <w:tc>
          <w:tcPr>
            <w:tcW w:w="0" w:type="auto"/>
            <w:tcBorders>
              <w:top w:val="single" w:sz="4" w:space="0" w:color="auto"/>
              <w:left w:val="single" w:sz="4" w:space="0" w:color="auto"/>
              <w:bottom w:val="single" w:sz="4" w:space="0" w:color="auto"/>
              <w:right w:val="single" w:sz="4" w:space="0" w:color="auto"/>
            </w:tcBorders>
          </w:tcPr>
          <w:p w14:paraId="5820E27C" w14:textId="3AE57C2D" w:rsidR="00AD1DF5" w:rsidRPr="007528AE" w:rsidRDefault="00AD1DF5" w:rsidP="00AD1DF5">
            <w:pPr>
              <w:ind w:leftChars="0" w:left="0" w:firstLineChars="0" w:firstLine="0"/>
              <w:rPr>
                <w:lang w:val="en-GB"/>
              </w:rPr>
            </w:pPr>
            <w:r w:rsidRPr="007528AE">
              <w:rPr>
                <w:lang w:val="en-GB"/>
              </w:rPr>
              <w:t>Figure</w:t>
            </w:r>
            <w:r>
              <w:rPr>
                <w:lang w:val="en-GB"/>
              </w:rPr>
              <w:t xml:space="preserve"> 3</w:t>
            </w:r>
            <w:r w:rsidR="00C8097F">
              <w:rPr>
                <w:lang w:val="en-GB"/>
              </w:rPr>
              <w:t>4</w:t>
            </w:r>
          </w:p>
        </w:tc>
        <w:tc>
          <w:tcPr>
            <w:tcW w:w="0" w:type="auto"/>
            <w:tcBorders>
              <w:top w:val="single" w:sz="4" w:space="0" w:color="auto"/>
              <w:bottom w:val="single" w:sz="4" w:space="0" w:color="auto"/>
              <w:right w:val="single" w:sz="4" w:space="0" w:color="auto"/>
            </w:tcBorders>
            <w:vAlign w:val="center"/>
          </w:tcPr>
          <w:p w14:paraId="009D86F1" w14:textId="20ABCD44" w:rsidR="00AD1DF5" w:rsidRDefault="00AD1DF5" w:rsidP="00AD1DF5">
            <w:pPr>
              <w:ind w:left="0" w:hanging="2"/>
              <w:rPr>
                <w:lang w:val="en-GB"/>
              </w:rPr>
            </w:pPr>
            <w:r w:rsidRPr="00AD1DF5">
              <w:t>firmware</w:t>
            </w:r>
          </w:p>
        </w:tc>
        <w:tc>
          <w:tcPr>
            <w:tcW w:w="0" w:type="auto"/>
            <w:tcBorders>
              <w:top w:val="single" w:sz="4" w:space="0" w:color="auto"/>
              <w:bottom w:val="single" w:sz="4" w:space="0" w:color="auto"/>
              <w:right w:val="single" w:sz="4" w:space="0" w:color="auto"/>
            </w:tcBorders>
          </w:tcPr>
          <w:p w14:paraId="364E8180" w14:textId="37441C13" w:rsidR="00AD1DF5" w:rsidRDefault="00C8097F" w:rsidP="007528AE">
            <w:pPr>
              <w:ind w:left="0" w:hanging="2"/>
              <w:rPr>
                <w:lang w:val="en-GB"/>
              </w:rPr>
            </w:pPr>
            <w:r>
              <w:rPr>
                <w:lang w:val="en-GB"/>
              </w:rPr>
              <w:t>28</w:t>
            </w:r>
          </w:p>
        </w:tc>
      </w:tr>
      <w:tr w:rsidR="00AD1DF5" w:rsidRPr="007528AE" w14:paraId="45E2539C" w14:textId="77777777" w:rsidTr="00AD1DF5">
        <w:trPr>
          <w:tblCellSpacing w:w="15" w:type="dxa"/>
        </w:trPr>
        <w:tc>
          <w:tcPr>
            <w:tcW w:w="0" w:type="auto"/>
            <w:tcBorders>
              <w:top w:val="single" w:sz="4" w:space="0" w:color="auto"/>
              <w:left w:val="single" w:sz="4" w:space="0" w:color="auto"/>
              <w:bottom w:val="single" w:sz="4" w:space="0" w:color="auto"/>
              <w:right w:val="single" w:sz="4" w:space="0" w:color="auto"/>
            </w:tcBorders>
          </w:tcPr>
          <w:p w14:paraId="60781A5E" w14:textId="06602F6D" w:rsidR="00AD1DF5" w:rsidRPr="007528AE" w:rsidRDefault="00AD1DF5" w:rsidP="00AD1DF5">
            <w:pPr>
              <w:ind w:leftChars="0" w:left="0" w:firstLineChars="0" w:firstLine="0"/>
              <w:rPr>
                <w:lang w:val="en-GB"/>
              </w:rPr>
            </w:pPr>
            <w:r w:rsidRPr="007528AE">
              <w:rPr>
                <w:lang w:val="en-GB"/>
              </w:rPr>
              <w:t>Figure</w:t>
            </w:r>
            <w:r>
              <w:rPr>
                <w:lang w:val="en-GB"/>
              </w:rPr>
              <w:t xml:space="preserve"> 3</w:t>
            </w:r>
            <w:r w:rsidR="00C8097F">
              <w:rPr>
                <w:lang w:val="en-GB"/>
              </w:rPr>
              <w:t>5</w:t>
            </w:r>
          </w:p>
        </w:tc>
        <w:tc>
          <w:tcPr>
            <w:tcW w:w="0" w:type="auto"/>
            <w:tcBorders>
              <w:top w:val="single" w:sz="4" w:space="0" w:color="auto"/>
              <w:bottom w:val="single" w:sz="4" w:space="0" w:color="auto"/>
              <w:right w:val="single" w:sz="4" w:space="0" w:color="auto"/>
            </w:tcBorders>
            <w:vAlign w:val="center"/>
          </w:tcPr>
          <w:p w14:paraId="7A9868E1" w14:textId="13194A35" w:rsidR="00AD1DF5" w:rsidRPr="00AD1DF5" w:rsidRDefault="00AD1DF5" w:rsidP="00AD1DF5">
            <w:pPr>
              <w:ind w:left="0" w:hanging="2"/>
            </w:pPr>
            <w:r w:rsidRPr="00AD1DF5">
              <w:t>frame</w:t>
            </w:r>
          </w:p>
        </w:tc>
        <w:tc>
          <w:tcPr>
            <w:tcW w:w="0" w:type="auto"/>
            <w:tcBorders>
              <w:top w:val="single" w:sz="4" w:space="0" w:color="auto"/>
              <w:bottom w:val="single" w:sz="4" w:space="0" w:color="auto"/>
              <w:right w:val="single" w:sz="4" w:space="0" w:color="auto"/>
            </w:tcBorders>
          </w:tcPr>
          <w:p w14:paraId="43FC6CAF" w14:textId="1CFA9828" w:rsidR="00AD1DF5" w:rsidRDefault="00C8097F" w:rsidP="007528AE">
            <w:pPr>
              <w:ind w:left="0" w:hanging="2"/>
              <w:rPr>
                <w:lang w:val="en-GB"/>
              </w:rPr>
            </w:pPr>
            <w:r>
              <w:rPr>
                <w:lang w:val="en-GB"/>
              </w:rPr>
              <w:t>29</w:t>
            </w:r>
          </w:p>
        </w:tc>
      </w:tr>
      <w:tr w:rsidR="00AD1DF5" w:rsidRPr="007528AE" w14:paraId="06703AE0" w14:textId="77777777" w:rsidTr="00AD1DF5">
        <w:trPr>
          <w:tblCellSpacing w:w="15" w:type="dxa"/>
        </w:trPr>
        <w:tc>
          <w:tcPr>
            <w:tcW w:w="0" w:type="auto"/>
            <w:tcBorders>
              <w:top w:val="single" w:sz="4" w:space="0" w:color="auto"/>
              <w:left w:val="single" w:sz="4" w:space="0" w:color="auto"/>
              <w:bottom w:val="single" w:sz="4" w:space="0" w:color="auto"/>
              <w:right w:val="single" w:sz="4" w:space="0" w:color="auto"/>
            </w:tcBorders>
          </w:tcPr>
          <w:p w14:paraId="4179E6E7" w14:textId="5A380A6B" w:rsidR="00AD1DF5" w:rsidRPr="007528AE" w:rsidRDefault="00AD1DF5" w:rsidP="00AD1DF5">
            <w:pPr>
              <w:ind w:leftChars="0" w:left="0" w:firstLineChars="0" w:firstLine="0"/>
              <w:rPr>
                <w:lang w:val="en-GB"/>
              </w:rPr>
            </w:pPr>
            <w:r w:rsidRPr="007528AE">
              <w:rPr>
                <w:lang w:val="en-GB"/>
              </w:rPr>
              <w:t>Figure</w:t>
            </w:r>
            <w:r>
              <w:rPr>
                <w:lang w:val="en-GB"/>
              </w:rPr>
              <w:t xml:space="preserve"> 3</w:t>
            </w:r>
            <w:r w:rsidR="00C8097F">
              <w:rPr>
                <w:lang w:val="en-GB"/>
              </w:rPr>
              <w:t>6</w:t>
            </w:r>
          </w:p>
        </w:tc>
        <w:tc>
          <w:tcPr>
            <w:tcW w:w="0" w:type="auto"/>
            <w:tcBorders>
              <w:top w:val="single" w:sz="4" w:space="0" w:color="auto"/>
              <w:bottom w:val="single" w:sz="4" w:space="0" w:color="auto"/>
              <w:right w:val="single" w:sz="4" w:space="0" w:color="auto"/>
            </w:tcBorders>
            <w:vAlign w:val="center"/>
          </w:tcPr>
          <w:p w14:paraId="7C9BF4E5" w14:textId="11F27592" w:rsidR="00AD1DF5" w:rsidRDefault="00AD1DF5" w:rsidP="00AD1DF5">
            <w:pPr>
              <w:ind w:left="0" w:hanging="2"/>
              <w:rPr>
                <w:lang w:val="en-GB"/>
              </w:rPr>
            </w:pPr>
            <w:r w:rsidRPr="00AD1DF5">
              <w:t>radio</w:t>
            </w:r>
          </w:p>
        </w:tc>
        <w:tc>
          <w:tcPr>
            <w:tcW w:w="0" w:type="auto"/>
            <w:tcBorders>
              <w:top w:val="single" w:sz="4" w:space="0" w:color="auto"/>
              <w:bottom w:val="single" w:sz="4" w:space="0" w:color="auto"/>
              <w:right w:val="single" w:sz="4" w:space="0" w:color="auto"/>
            </w:tcBorders>
          </w:tcPr>
          <w:p w14:paraId="060EF240" w14:textId="435150F8" w:rsidR="00AD1DF5" w:rsidRDefault="006C2F1A" w:rsidP="007528AE">
            <w:pPr>
              <w:ind w:left="0" w:hanging="2"/>
              <w:rPr>
                <w:lang w:val="en-GB"/>
              </w:rPr>
            </w:pPr>
            <w:r>
              <w:rPr>
                <w:lang w:val="en-GB"/>
              </w:rPr>
              <w:t>3</w:t>
            </w:r>
            <w:r w:rsidR="00C8097F">
              <w:rPr>
                <w:lang w:val="en-GB"/>
              </w:rPr>
              <w:t>30</w:t>
            </w:r>
          </w:p>
        </w:tc>
      </w:tr>
      <w:tr w:rsidR="00AD1DF5" w:rsidRPr="007528AE" w14:paraId="336F4A6F" w14:textId="77777777" w:rsidTr="00AD1DF5">
        <w:trPr>
          <w:tblCellSpacing w:w="15" w:type="dxa"/>
        </w:trPr>
        <w:tc>
          <w:tcPr>
            <w:tcW w:w="0" w:type="auto"/>
            <w:tcBorders>
              <w:top w:val="single" w:sz="4" w:space="0" w:color="auto"/>
              <w:left w:val="single" w:sz="4" w:space="0" w:color="auto"/>
              <w:bottom w:val="single" w:sz="4" w:space="0" w:color="auto"/>
              <w:right w:val="single" w:sz="4" w:space="0" w:color="auto"/>
            </w:tcBorders>
          </w:tcPr>
          <w:p w14:paraId="0AEB2CD0" w14:textId="68F31307" w:rsidR="00AD1DF5" w:rsidRPr="007528AE" w:rsidRDefault="00AD1DF5" w:rsidP="00AD1DF5">
            <w:pPr>
              <w:ind w:leftChars="0" w:left="0" w:firstLineChars="0" w:firstLine="0"/>
              <w:rPr>
                <w:lang w:val="en-GB"/>
              </w:rPr>
            </w:pPr>
            <w:r w:rsidRPr="007528AE">
              <w:rPr>
                <w:lang w:val="en-GB"/>
              </w:rPr>
              <w:t>Figure</w:t>
            </w:r>
            <w:r>
              <w:rPr>
                <w:lang w:val="en-GB"/>
              </w:rPr>
              <w:t xml:space="preserve"> 3</w:t>
            </w:r>
            <w:r w:rsidR="00C8097F">
              <w:rPr>
                <w:lang w:val="en-GB"/>
              </w:rPr>
              <w:t>7</w:t>
            </w:r>
          </w:p>
        </w:tc>
        <w:tc>
          <w:tcPr>
            <w:tcW w:w="0" w:type="auto"/>
            <w:tcBorders>
              <w:top w:val="single" w:sz="4" w:space="0" w:color="auto"/>
              <w:bottom w:val="single" w:sz="4" w:space="0" w:color="auto"/>
              <w:right w:val="single" w:sz="4" w:space="0" w:color="auto"/>
            </w:tcBorders>
            <w:vAlign w:val="center"/>
          </w:tcPr>
          <w:p w14:paraId="7B22CB86" w14:textId="6422E846" w:rsidR="00AD1DF5" w:rsidRDefault="00AD1DF5" w:rsidP="007528AE">
            <w:pPr>
              <w:ind w:left="0" w:hanging="2"/>
              <w:rPr>
                <w:lang w:val="en-GB"/>
              </w:rPr>
            </w:pPr>
            <w:r>
              <w:rPr>
                <w:rFonts w:ascii="TimesNewRomanPS-BoldMT" w:hAnsi="TimesNewRomanPS-BoldMT"/>
              </w:rPr>
              <w:t>sensors</w:t>
            </w:r>
          </w:p>
        </w:tc>
        <w:tc>
          <w:tcPr>
            <w:tcW w:w="0" w:type="auto"/>
            <w:tcBorders>
              <w:top w:val="single" w:sz="4" w:space="0" w:color="auto"/>
              <w:bottom w:val="single" w:sz="4" w:space="0" w:color="auto"/>
              <w:right w:val="single" w:sz="4" w:space="0" w:color="auto"/>
            </w:tcBorders>
          </w:tcPr>
          <w:p w14:paraId="00E6DB14" w14:textId="2FC99D31" w:rsidR="00AD1DF5" w:rsidRDefault="006C2F1A" w:rsidP="007528AE">
            <w:pPr>
              <w:ind w:left="0" w:hanging="2"/>
              <w:rPr>
                <w:lang w:val="en-GB"/>
              </w:rPr>
            </w:pPr>
            <w:r>
              <w:rPr>
                <w:lang w:val="en-GB"/>
              </w:rPr>
              <w:t>3</w:t>
            </w:r>
            <w:r w:rsidR="00C8097F">
              <w:rPr>
                <w:lang w:val="en-GB"/>
              </w:rPr>
              <w:t>0</w:t>
            </w:r>
          </w:p>
        </w:tc>
      </w:tr>
    </w:tbl>
    <w:tbl>
      <w:tblPr>
        <w:tblStyle w:val="TableGrid"/>
        <w:tblW w:w="0" w:type="auto"/>
        <w:tblLook w:val="04A0" w:firstRow="1" w:lastRow="0" w:firstColumn="1" w:lastColumn="0" w:noHBand="0" w:noVBand="1"/>
      </w:tblPr>
      <w:tblGrid>
        <w:gridCol w:w="1980"/>
        <w:gridCol w:w="5812"/>
        <w:gridCol w:w="1269"/>
      </w:tblGrid>
      <w:tr w:rsidR="00C8097F" w14:paraId="6CB96405" w14:textId="77777777" w:rsidTr="00C8097F">
        <w:tc>
          <w:tcPr>
            <w:tcW w:w="1980" w:type="dxa"/>
          </w:tcPr>
          <w:p w14:paraId="7F1E0852" w14:textId="0BA99CAD" w:rsidR="00C8097F" w:rsidRDefault="00C8097F" w:rsidP="00C8097F">
            <w:pPr>
              <w:ind w:leftChars="0" w:left="0" w:firstLineChars="0" w:firstLine="0"/>
            </w:pPr>
            <w:bookmarkStart w:id="2" w:name="_heading=h.yv7gkvlzypvz" w:colFirst="0" w:colLast="0"/>
            <w:bookmarkEnd w:id="2"/>
            <w:r w:rsidRPr="007528AE">
              <w:rPr>
                <w:lang w:val="en-GB"/>
              </w:rPr>
              <w:t>Figure</w:t>
            </w:r>
            <w:r>
              <w:rPr>
                <w:lang w:val="en-GB"/>
              </w:rPr>
              <w:t xml:space="preserve"> 3</w:t>
            </w:r>
            <w:r>
              <w:rPr>
                <w:lang w:val="en-GB"/>
              </w:rPr>
              <w:t>8</w:t>
            </w:r>
          </w:p>
        </w:tc>
        <w:tc>
          <w:tcPr>
            <w:tcW w:w="5812" w:type="dxa"/>
          </w:tcPr>
          <w:p w14:paraId="3E3239A2" w14:textId="6B9D435D" w:rsidR="00C8097F" w:rsidRDefault="00C8097F" w:rsidP="00C8097F">
            <w:pPr>
              <w:ind w:leftChars="0" w:left="0" w:firstLineChars="0" w:firstLine="0"/>
            </w:pPr>
            <w:r w:rsidRPr="00C8097F">
              <w:t xml:space="preserve">Figure(38): broken propeller after phase 2 </w:t>
            </w:r>
          </w:p>
        </w:tc>
        <w:tc>
          <w:tcPr>
            <w:tcW w:w="1269" w:type="dxa"/>
          </w:tcPr>
          <w:p w14:paraId="27D9E1D5" w14:textId="5061284A" w:rsidR="00C8097F" w:rsidRDefault="00C8097F" w:rsidP="00C8097F">
            <w:pPr>
              <w:ind w:leftChars="0" w:left="0" w:firstLineChars="0" w:firstLine="0"/>
            </w:pPr>
            <w:r>
              <w:t>32</w:t>
            </w:r>
          </w:p>
        </w:tc>
      </w:tr>
      <w:tr w:rsidR="00C8097F" w14:paraId="293F869B" w14:textId="77777777" w:rsidTr="00C8097F">
        <w:tc>
          <w:tcPr>
            <w:tcW w:w="1980" w:type="dxa"/>
          </w:tcPr>
          <w:p w14:paraId="1F3F0423" w14:textId="77BA6383" w:rsidR="00C8097F" w:rsidRDefault="00C8097F" w:rsidP="00C8097F">
            <w:pPr>
              <w:ind w:leftChars="0" w:left="0" w:firstLineChars="0" w:firstLine="0"/>
            </w:pPr>
            <w:r w:rsidRPr="007528AE">
              <w:rPr>
                <w:lang w:val="en-GB"/>
              </w:rPr>
              <w:t>Figure</w:t>
            </w:r>
            <w:r>
              <w:rPr>
                <w:lang w:val="en-GB"/>
              </w:rPr>
              <w:t xml:space="preserve"> 3</w:t>
            </w:r>
            <w:r>
              <w:rPr>
                <w:lang w:val="en-GB"/>
              </w:rPr>
              <w:t>9</w:t>
            </w:r>
          </w:p>
        </w:tc>
        <w:tc>
          <w:tcPr>
            <w:tcW w:w="5812" w:type="dxa"/>
          </w:tcPr>
          <w:p w14:paraId="4F8E70FB" w14:textId="55AD6BF1" w:rsidR="00C8097F" w:rsidRDefault="00C8097F" w:rsidP="00C8097F">
            <w:pPr>
              <w:ind w:leftChars="0" w:left="0" w:firstLineChars="0" w:firstLine="0"/>
            </w:pPr>
            <w:r w:rsidRPr="00C8097F">
              <w:t xml:space="preserve">resoldering  damaged motors to ESCs </w:t>
            </w:r>
          </w:p>
        </w:tc>
        <w:tc>
          <w:tcPr>
            <w:tcW w:w="1269" w:type="dxa"/>
          </w:tcPr>
          <w:p w14:paraId="269124DA" w14:textId="11C85E78" w:rsidR="00C8097F" w:rsidRDefault="00C8097F" w:rsidP="00C8097F">
            <w:pPr>
              <w:ind w:leftChars="0" w:left="0" w:firstLineChars="0" w:firstLine="0"/>
            </w:pPr>
            <w:r>
              <w:t>33</w:t>
            </w:r>
          </w:p>
        </w:tc>
      </w:tr>
      <w:tr w:rsidR="00C8097F" w14:paraId="02E3E947" w14:textId="77777777" w:rsidTr="00C8097F">
        <w:tc>
          <w:tcPr>
            <w:tcW w:w="1980" w:type="dxa"/>
          </w:tcPr>
          <w:p w14:paraId="051B9FC2" w14:textId="64487BDA" w:rsidR="00C8097F" w:rsidRDefault="00C8097F" w:rsidP="00C8097F">
            <w:pPr>
              <w:ind w:leftChars="0" w:left="0" w:firstLineChars="0" w:firstLine="0"/>
            </w:pPr>
            <w:r w:rsidRPr="007528AE">
              <w:rPr>
                <w:lang w:val="en-GB"/>
              </w:rPr>
              <w:t>Figure</w:t>
            </w:r>
            <w:r>
              <w:rPr>
                <w:lang w:val="en-GB"/>
              </w:rPr>
              <w:t xml:space="preserve"> </w:t>
            </w:r>
            <w:r>
              <w:rPr>
                <w:lang w:val="en-GB"/>
              </w:rPr>
              <w:t>40</w:t>
            </w:r>
          </w:p>
        </w:tc>
        <w:tc>
          <w:tcPr>
            <w:tcW w:w="5812" w:type="dxa"/>
          </w:tcPr>
          <w:p w14:paraId="0FCC98D7" w14:textId="5AED0220" w:rsidR="00C8097F" w:rsidRDefault="00C8097F" w:rsidP="00C8097F">
            <w:pPr>
              <w:ind w:leftChars="0" w:left="0" w:firstLineChars="0" w:firstLine="0"/>
            </w:pPr>
            <w:r w:rsidRPr="00C8097F">
              <w:t xml:space="preserve">resoldering  damaged motors to ESCs </w:t>
            </w:r>
          </w:p>
        </w:tc>
        <w:tc>
          <w:tcPr>
            <w:tcW w:w="1269" w:type="dxa"/>
          </w:tcPr>
          <w:p w14:paraId="37102EE5" w14:textId="676689CE" w:rsidR="00C8097F" w:rsidRDefault="00C8097F" w:rsidP="00C8097F">
            <w:pPr>
              <w:ind w:leftChars="0" w:left="0" w:firstLineChars="0" w:firstLine="0"/>
            </w:pPr>
            <w:r>
              <w:t>33</w:t>
            </w:r>
          </w:p>
        </w:tc>
      </w:tr>
      <w:tr w:rsidR="00C8097F" w14:paraId="6D78411D" w14:textId="77777777" w:rsidTr="00C8097F">
        <w:tc>
          <w:tcPr>
            <w:tcW w:w="1980" w:type="dxa"/>
          </w:tcPr>
          <w:p w14:paraId="7C78F359" w14:textId="34EF7C71" w:rsidR="00C8097F" w:rsidRDefault="00C8097F" w:rsidP="00C8097F">
            <w:pPr>
              <w:ind w:leftChars="0" w:left="0" w:firstLineChars="0" w:firstLine="0"/>
            </w:pPr>
            <w:r w:rsidRPr="007528AE">
              <w:rPr>
                <w:lang w:val="en-GB"/>
              </w:rPr>
              <w:t>Figure</w:t>
            </w:r>
            <w:r>
              <w:rPr>
                <w:lang w:val="en-GB"/>
              </w:rPr>
              <w:t xml:space="preserve"> </w:t>
            </w:r>
            <w:r>
              <w:rPr>
                <w:lang w:val="en-GB"/>
              </w:rPr>
              <w:t>41</w:t>
            </w:r>
          </w:p>
        </w:tc>
        <w:tc>
          <w:tcPr>
            <w:tcW w:w="5812" w:type="dxa"/>
          </w:tcPr>
          <w:p w14:paraId="471CA421" w14:textId="048342E2" w:rsidR="00C8097F" w:rsidRDefault="00C8097F" w:rsidP="00C8097F">
            <w:pPr>
              <w:ind w:leftChars="0" w:left="0" w:firstLineChars="0" w:firstLine="0"/>
            </w:pPr>
            <w:r w:rsidRPr="00C8097F">
              <w:t xml:space="preserve">the board </w:t>
            </w:r>
          </w:p>
        </w:tc>
        <w:tc>
          <w:tcPr>
            <w:tcW w:w="1269" w:type="dxa"/>
          </w:tcPr>
          <w:p w14:paraId="30D16E11" w14:textId="04D7496A" w:rsidR="00C8097F" w:rsidRDefault="00C8097F" w:rsidP="00C8097F">
            <w:pPr>
              <w:ind w:leftChars="0" w:left="0" w:firstLineChars="0" w:firstLine="0"/>
            </w:pPr>
            <w:r>
              <w:t>34</w:t>
            </w:r>
          </w:p>
        </w:tc>
      </w:tr>
      <w:tr w:rsidR="00C8097F" w14:paraId="71D56E62" w14:textId="77777777" w:rsidTr="00C8097F">
        <w:tc>
          <w:tcPr>
            <w:tcW w:w="1980" w:type="dxa"/>
          </w:tcPr>
          <w:p w14:paraId="3966E58E" w14:textId="50FFC260" w:rsidR="00C8097F" w:rsidRDefault="00C8097F" w:rsidP="00C8097F">
            <w:pPr>
              <w:ind w:leftChars="0" w:left="0" w:firstLineChars="0" w:firstLine="0"/>
            </w:pPr>
            <w:r w:rsidRPr="007528AE">
              <w:rPr>
                <w:lang w:val="en-GB"/>
              </w:rPr>
              <w:t>Figure</w:t>
            </w:r>
            <w:r>
              <w:rPr>
                <w:lang w:val="en-GB"/>
              </w:rPr>
              <w:t xml:space="preserve"> </w:t>
            </w:r>
            <w:r>
              <w:rPr>
                <w:lang w:val="en-GB"/>
              </w:rPr>
              <w:t>42</w:t>
            </w:r>
          </w:p>
        </w:tc>
        <w:tc>
          <w:tcPr>
            <w:tcW w:w="5812" w:type="dxa"/>
          </w:tcPr>
          <w:p w14:paraId="3B814158" w14:textId="2606C858" w:rsidR="00C8097F" w:rsidRDefault="00C8097F" w:rsidP="00C8097F">
            <w:pPr>
              <w:tabs>
                <w:tab w:val="left" w:pos="1030"/>
              </w:tabs>
              <w:ind w:leftChars="0" w:left="0" w:firstLineChars="0" w:firstLine="0"/>
            </w:pPr>
            <w:r>
              <w:tab/>
            </w:r>
            <w:r w:rsidRPr="00C8097F">
              <w:t xml:space="preserve">final look </w:t>
            </w:r>
          </w:p>
        </w:tc>
        <w:tc>
          <w:tcPr>
            <w:tcW w:w="1269" w:type="dxa"/>
          </w:tcPr>
          <w:p w14:paraId="68B48EC1" w14:textId="3F83021B" w:rsidR="00C8097F" w:rsidRDefault="00C8097F" w:rsidP="00C8097F">
            <w:pPr>
              <w:ind w:leftChars="0" w:left="0" w:firstLineChars="0" w:firstLine="0"/>
            </w:pPr>
            <w:r>
              <w:t>34</w:t>
            </w:r>
          </w:p>
        </w:tc>
      </w:tr>
      <w:tr w:rsidR="00C8097F" w14:paraId="551ED60C" w14:textId="77777777" w:rsidTr="00C8097F">
        <w:tc>
          <w:tcPr>
            <w:tcW w:w="1980" w:type="dxa"/>
          </w:tcPr>
          <w:p w14:paraId="22925E83" w14:textId="21D01EC5" w:rsidR="00C8097F" w:rsidRPr="007528AE" w:rsidRDefault="00C8097F" w:rsidP="00C8097F">
            <w:pPr>
              <w:ind w:leftChars="0" w:left="0" w:firstLineChars="0" w:firstLine="0"/>
              <w:rPr>
                <w:lang w:val="en-GB"/>
              </w:rPr>
            </w:pPr>
            <w:r w:rsidRPr="007528AE">
              <w:rPr>
                <w:lang w:val="en-GB"/>
              </w:rPr>
              <w:t>Figure</w:t>
            </w:r>
            <w:r>
              <w:rPr>
                <w:lang w:val="en-GB"/>
              </w:rPr>
              <w:t xml:space="preserve"> 4</w:t>
            </w:r>
            <w:r>
              <w:rPr>
                <w:lang w:val="en-GB"/>
              </w:rPr>
              <w:t>3</w:t>
            </w:r>
          </w:p>
        </w:tc>
        <w:tc>
          <w:tcPr>
            <w:tcW w:w="5812" w:type="dxa"/>
          </w:tcPr>
          <w:p w14:paraId="64409956" w14:textId="0D047AA0" w:rsidR="00C8097F" w:rsidRDefault="00C8097F" w:rsidP="00C8097F">
            <w:pPr>
              <w:tabs>
                <w:tab w:val="left" w:pos="1030"/>
              </w:tabs>
              <w:ind w:leftChars="0" w:left="0" w:firstLineChars="0" w:firstLine="0"/>
            </w:pPr>
            <w:r w:rsidRPr="00C8097F">
              <w:rPr>
                <w:lang w:val="en-GB"/>
              </w:rPr>
              <w:t>engineered a new way to charge</w:t>
            </w:r>
          </w:p>
        </w:tc>
        <w:tc>
          <w:tcPr>
            <w:tcW w:w="1269" w:type="dxa"/>
          </w:tcPr>
          <w:p w14:paraId="1D47589A" w14:textId="2AF7970A" w:rsidR="00C8097F" w:rsidRDefault="00C8097F" w:rsidP="00C8097F">
            <w:pPr>
              <w:ind w:leftChars="0" w:left="0" w:firstLineChars="0" w:firstLine="0"/>
            </w:pPr>
            <w:r>
              <w:t>36</w:t>
            </w:r>
          </w:p>
        </w:tc>
      </w:tr>
      <w:tr w:rsidR="00C8097F" w14:paraId="6106340A" w14:textId="77777777" w:rsidTr="00C8097F">
        <w:tc>
          <w:tcPr>
            <w:tcW w:w="1980" w:type="dxa"/>
          </w:tcPr>
          <w:p w14:paraId="12B11B4F" w14:textId="57C6BCD9" w:rsidR="00C8097F" w:rsidRPr="007528AE" w:rsidRDefault="00C8097F" w:rsidP="00C8097F">
            <w:pPr>
              <w:ind w:leftChars="0" w:left="0" w:firstLineChars="0" w:firstLine="0"/>
              <w:rPr>
                <w:lang w:val="en-GB"/>
              </w:rPr>
            </w:pPr>
            <w:r w:rsidRPr="007528AE">
              <w:rPr>
                <w:lang w:val="en-GB"/>
              </w:rPr>
              <w:t>Figure</w:t>
            </w:r>
            <w:r>
              <w:rPr>
                <w:lang w:val="en-GB"/>
              </w:rPr>
              <w:t xml:space="preserve"> 4</w:t>
            </w:r>
            <w:r>
              <w:rPr>
                <w:lang w:val="en-GB"/>
              </w:rPr>
              <w:t>4</w:t>
            </w:r>
          </w:p>
        </w:tc>
        <w:tc>
          <w:tcPr>
            <w:tcW w:w="5812" w:type="dxa"/>
          </w:tcPr>
          <w:p w14:paraId="2F7169BC" w14:textId="40FADF25" w:rsidR="00C8097F" w:rsidRPr="00C8097F" w:rsidRDefault="00C8097F" w:rsidP="00C8097F">
            <w:pPr>
              <w:tabs>
                <w:tab w:val="left" w:pos="1030"/>
              </w:tabs>
              <w:ind w:leftChars="0" w:left="0" w:firstLineChars="0" w:firstLine="0"/>
              <w:rPr>
                <w:lang w:val="en-GB"/>
              </w:rPr>
            </w:pPr>
            <w:r w:rsidRPr="00C8097F">
              <w:rPr>
                <w:lang w:val="en-GB"/>
              </w:rPr>
              <w:t>XT60 battery adapter</w:t>
            </w:r>
          </w:p>
        </w:tc>
        <w:tc>
          <w:tcPr>
            <w:tcW w:w="1269" w:type="dxa"/>
          </w:tcPr>
          <w:p w14:paraId="2CF22871" w14:textId="7FA58828" w:rsidR="00C8097F" w:rsidRDefault="00C8097F" w:rsidP="00C8097F">
            <w:pPr>
              <w:ind w:leftChars="0" w:left="0" w:firstLineChars="0" w:firstLine="0"/>
            </w:pPr>
            <w:r>
              <w:t>36</w:t>
            </w:r>
          </w:p>
        </w:tc>
      </w:tr>
    </w:tbl>
    <w:p w14:paraId="6F2A7000" w14:textId="77777777" w:rsidR="00972FF1" w:rsidRDefault="00972FF1" w:rsidP="000C23CF">
      <w:pPr>
        <w:ind w:leftChars="0" w:left="0" w:firstLineChars="0" w:firstLine="0"/>
      </w:pPr>
    </w:p>
    <w:p w14:paraId="420EF544" w14:textId="77777777" w:rsidR="00AD1DF5" w:rsidRDefault="00AD1DF5" w:rsidP="008A02D4">
      <w:pPr>
        <w:ind w:left="3" w:hanging="5"/>
        <w:rPr>
          <w:b/>
          <w:bCs/>
          <w:sz w:val="48"/>
          <w:szCs w:val="48"/>
        </w:rPr>
      </w:pPr>
    </w:p>
    <w:p w14:paraId="1167E780" w14:textId="77777777" w:rsidR="00AD1DF5" w:rsidRDefault="00AD1DF5" w:rsidP="008A02D4">
      <w:pPr>
        <w:ind w:left="3" w:hanging="5"/>
        <w:rPr>
          <w:b/>
          <w:bCs/>
          <w:sz w:val="48"/>
          <w:szCs w:val="48"/>
        </w:rPr>
      </w:pPr>
    </w:p>
    <w:p w14:paraId="69D969AA" w14:textId="77777777" w:rsidR="00AD1DF5" w:rsidRDefault="00AD1DF5" w:rsidP="008A02D4">
      <w:pPr>
        <w:ind w:left="3" w:hanging="5"/>
        <w:rPr>
          <w:b/>
          <w:bCs/>
          <w:sz w:val="48"/>
          <w:szCs w:val="48"/>
        </w:rPr>
      </w:pPr>
    </w:p>
    <w:p w14:paraId="1F3E0460" w14:textId="77777777" w:rsidR="00AD1DF5" w:rsidRDefault="00AD1DF5" w:rsidP="008A02D4">
      <w:pPr>
        <w:ind w:left="3" w:hanging="5"/>
        <w:rPr>
          <w:b/>
          <w:bCs/>
          <w:sz w:val="48"/>
          <w:szCs w:val="48"/>
        </w:rPr>
      </w:pPr>
    </w:p>
    <w:p w14:paraId="479ADC31" w14:textId="77777777" w:rsidR="00AD1DF5" w:rsidRDefault="00AD1DF5" w:rsidP="008A02D4">
      <w:pPr>
        <w:ind w:left="3" w:hanging="5"/>
        <w:rPr>
          <w:b/>
          <w:bCs/>
          <w:sz w:val="48"/>
          <w:szCs w:val="48"/>
        </w:rPr>
      </w:pPr>
    </w:p>
    <w:p w14:paraId="0E683C7B" w14:textId="293A960B" w:rsidR="00972FF1" w:rsidRPr="008A02D4" w:rsidRDefault="00000000" w:rsidP="008A02D4">
      <w:pPr>
        <w:ind w:left="3" w:hanging="5"/>
        <w:rPr>
          <w:b/>
          <w:bCs/>
          <w:sz w:val="48"/>
          <w:szCs w:val="48"/>
        </w:rPr>
      </w:pPr>
      <w:r>
        <w:rPr>
          <w:b/>
          <w:bCs/>
          <w:sz w:val="48"/>
          <w:szCs w:val="48"/>
        </w:rPr>
        <w:t>List of Tables</w:t>
      </w:r>
    </w:p>
    <w:p w14:paraId="4FE4E850" w14:textId="77777777" w:rsidR="00972FF1" w:rsidRPr="008A02D4" w:rsidRDefault="00972FF1">
      <w:pPr>
        <w:ind w:left="2" w:hanging="4"/>
        <w:rPr>
          <w:sz w:val="40"/>
          <w:szCs w:val="40"/>
        </w:rPr>
      </w:pPr>
    </w:p>
    <w:p w14:paraId="1BB136A8" w14:textId="77777777" w:rsidR="00972FF1" w:rsidRDefault="00972FF1">
      <w:pPr>
        <w:ind w:left="0" w:hanging="2"/>
      </w:pPr>
    </w:p>
    <w:tbl>
      <w:tblPr>
        <w:tblStyle w:val="TableGrid"/>
        <w:tblW w:w="0" w:type="auto"/>
        <w:tblLook w:val="04A0" w:firstRow="1" w:lastRow="0" w:firstColumn="1" w:lastColumn="0" w:noHBand="0" w:noVBand="1"/>
      </w:tblPr>
      <w:tblGrid>
        <w:gridCol w:w="3020"/>
        <w:gridCol w:w="3020"/>
        <w:gridCol w:w="3021"/>
      </w:tblGrid>
      <w:tr w:rsidR="008A02D4" w14:paraId="473887C6" w14:textId="77777777" w:rsidTr="008A02D4">
        <w:tc>
          <w:tcPr>
            <w:tcW w:w="3020" w:type="dxa"/>
          </w:tcPr>
          <w:p w14:paraId="22F28812" w14:textId="6533FB8E" w:rsidR="008A02D4" w:rsidRPr="008A02D4" w:rsidRDefault="008A02D4">
            <w:pPr>
              <w:ind w:leftChars="0" w:left="0" w:firstLineChars="0" w:firstLine="0"/>
              <w:rPr>
                <w:sz w:val="40"/>
                <w:szCs w:val="40"/>
              </w:rPr>
            </w:pPr>
            <w:r w:rsidRPr="008A02D4">
              <w:rPr>
                <w:sz w:val="40"/>
                <w:szCs w:val="40"/>
              </w:rPr>
              <w:t xml:space="preserve">Table number </w:t>
            </w:r>
          </w:p>
        </w:tc>
        <w:tc>
          <w:tcPr>
            <w:tcW w:w="3020" w:type="dxa"/>
          </w:tcPr>
          <w:p w14:paraId="4D5ADFFF" w14:textId="7B375CC5" w:rsidR="008A02D4" w:rsidRDefault="008A02D4">
            <w:pPr>
              <w:ind w:leftChars="0" w:left="0" w:firstLineChars="0" w:firstLine="0"/>
            </w:pPr>
            <w:r w:rsidRPr="008A02D4">
              <w:rPr>
                <w:sz w:val="40"/>
                <w:szCs w:val="40"/>
              </w:rPr>
              <w:t>Table Name</w:t>
            </w:r>
          </w:p>
        </w:tc>
        <w:tc>
          <w:tcPr>
            <w:tcW w:w="3021" w:type="dxa"/>
          </w:tcPr>
          <w:p w14:paraId="32502217" w14:textId="5D663486" w:rsidR="008A02D4" w:rsidRPr="008A02D4" w:rsidRDefault="008A02D4">
            <w:pPr>
              <w:ind w:leftChars="0" w:left="0" w:firstLineChars="0" w:firstLine="0"/>
              <w:rPr>
                <w:sz w:val="40"/>
                <w:szCs w:val="40"/>
              </w:rPr>
            </w:pPr>
            <w:r w:rsidRPr="008A02D4">
              <w:rPr>
                <w:sz w:val="40"/>
                <w:szCs w:val="40"/>
              </w:rPr>
              <w:t>Page num</w:t>
            </w:r>
          </w:p>
        </w:tc>
      </w:tr>
      <w:tr w:rsidR="008A02D4" w14:paraId="1C9C8BB5" w14:textId="77777777" w:rsidTr="008A02D4">
        <w:tc>
          <w:tcPr>
            <w:tcW w:w="3020" w:type="dxa"/>
          </w:tcPr>
          <w:p w14:paraId="5EBD9257" w14:textId="2B004D53" w:rsidR="008A02D4" w:rsidRPr="008A02D4" w:rsidRDefault="008A02D4">
            <w:pPr>
              <w:ind w:leftChars="0" w:left="0" w:firstLineChars="0" w:firstLine="0"/>
              <w:rPr>
                <w:sz w:val="40"/>
                <w:szCs w:val="40"/>
              </w:rPr>
            </w:pPr>
            <w:r w:rsidRPr="008A02D4">
              <w:rPr>
                <w:sz w:val="40"/>
                <w:szCs w:val="40"/>
              </w:rPr>
              <w:t>Table 1</w:t>
            </w:r>
          </w:p>
        </w:tc>
        <w:tc>
          <w:tcPr>
            <w:tcW w:w="3020" w:type="dxa"/>
          </w:tcPr>
          <w:p w14:paraId="29A40486" w14:textId="170C78A3" w:rsidR="008A02D4" w:rsidRDefault="008A02D4">
            <w:pPr>
              <w:ind w:leftChars="0" w:left="0" w:firstLineChars="0" w:firstLine="0"/>
            </w:pPr>
            <w:r w:rsidRPr="008A02D4">
              <w:rPr>
                <w:sz w:val="40"/>
                <w:szCs w:val="40"/>
              </w:rPr>
              <w:t>Power for each voltage given</w:t>
            </w:r>
          </w:p>
        </w:tc>
        <w:tc>
          <w:tcPr>
            <w:tcW w:w="3021" w:type="dxa"/>
          </w:tcPr>
          <w:p w14:paraId="144E5842" w14:textId="53B36044" w:rsidR="008A02D4" w:rsidRDefault="008A02D4">
            <w:pPr>
              <w:ind w:leftChars="0" w:left="0" w:firstLineChars="0" w:firstLine="0"/>
            </w:pPr>
            <w:r>
              <w:t>20</w:t>
            </w:r>
          </w:p>
        </w:tc>
      </w:tr>
      <w:tr w:rsidR="008A02D4" w14:paraId="36F307F4" w14:textId="77777777" w:rsidTr="008A02D4">
        <w:tc>
          <w:tcPr>
            <w:tcW w:w="3020" w:type="dxa"/>
          </w:tcPr>
          <w:p w14:paraId="3CA86D47" w14:textId="232B5D80" w:rsidR="008A02D4" w:rsidRDefault="008A02D4">
            <w:pPr>
              <w:ind w:leftChars="0" w:left="0" w:firstLineChars="0" w:firstLine="0"/>
            </w:pPr>
            <w:r w:rsidRPr="008A02D4">
              <w:rPr>
                <w:sz w:val="40"/>
                <w:szCs w:val="40"/>
              </w:rPr>
              <w:t>Table 2</w:t>
            </w:r>
          </w:p>
        </w:tc>
        <w:tc>
          <w:tcPr>
            <w:tcW w:w="3020" w:type="dxa"/>
          </w:tcPr>
          <w:p w14:paraId="2475246C" w14:textId="656BD098" w:rsidR="008A02D4" w:rsidRDefault="008A02D4">
            <w:pPr>
              <w:ind w:leftChars="0" w:left="0" w:firstLineChars="0" w:firstLine="0"/>
            </w:pPr>
            <w:r w:rsidRPr="008A02D4">
              <w:rPr>
                <w:sz w:val="40"/>
                <w:szCs w:val="40"/>
              </w:rPr>
              <w:t>Difference between motor KV values</w:t>
            </w:r>
          </w:p>
        </w:tc>
        <w:tc>
          <w:tcPr>
            <w:tcW w:w="3021" w:type="dxa"/>
          </w:tcPr>
          <w:p w14:paraId="3D02FEBA" w14:textId="26282BD9" w:rsidR="008A02D4" w:rsidRDefault="008A02D4">
            <w:pPr>
              <w:ind w:leftChars="0" w:left="0" w:firstLineChars="0" w:firstLine="0"/>
            </w:pPr>
            <w:r>
              <w:t>20</w:t>
            </w:r>
          </w:p>
        </w:tc>
      </w:tr>
      <w:tr w:rsidR="008A02D4" w14:paraId="2EB9FA7D" w14:textId="77777777" w:rsidTr="008A02D4">
        <w:tc>
          <w:tcPr>
            <w:tcW w:w="3020" w:type="dxa"/>
          </w:tcPr>
          <w:p w14:paraId="2484E213" w14:textId="367A3821" w:rsidR="008A02D4" w:rsidRPr="008A02D4" w:rsidRDefault="008A02D4">
            <w:pPr>
              <w:ind w:leftChars="0" w:left="0" w:firstLineChars="0" w:firstLine="0"/>
              <w:rPr>
                <w:sz w:val="40"/>
                <w:szCs w:val="40"/>
              </w:rPr>
            </w:pPr>
            <w:r w:rsidRPr="008A02D4">
              <w:rPr>
                <w:sz w:val="40"/>
                <w:szCs w:val="40"/>
              </w:rPr>
              <w:t>Table 3</w:t>
            </w:r>
          </w:p>
        </w:tc>
        <w:tc>
          <w:tcPr>
            <w:tcW w:w="3020" w:type="dxa"/>
          </w:tcPr>
          <w:p w14:paraId="18E1C2DB" w14:textId="2E5738D7" w:rsidR="008A02D4" w:rsidRDefault="008A02D4">
            <w:pPr>
              <w:ind w:leftChars="0" w:left="0" w:firstLineChars="0" w:firstLine="0"/>
            </w:pPr>
            <w:r w:rsidRPr="008A02D4">
              <w:rPr>
                <w:sz w:val="40"/>
                <w:szCs w:val="40"/>
              </w:rPr>
              <w:t>Propellers properties</w:t>
            </w:r>
          </w:p>
        </w:tc>
        <w:tc>
          <w:tcPr>
            <w:tcW w:w="3021" w:type="dxa"/>
          </w:tcPr>
          <w:p w14:paraId="27FCF7C5" w14:textId="65C804B8" w:rsidR="008A02D4" w:rsidRDefault="008A02D4">
            <w:pPr>
              <w:ind w:leftChars="0" w:left="0" w:firstLineChars="0" w:firstLine="0"/>
            </w:pPr>
            <w:r>
              <w:t>21</w:t>
            </w:r>
          </w:p>
        </w:tc>
      </w:tr>
      <w:tr w:rsidR="008A02D4" w14:paraId="603D5269" w14:textId="77777777" w:rsidTr="008A02D4">
        <w:tc>
          <w:tcPr>
            <w:tcW w:w="3020" w:type="dxa"/>
          </w:tcPr>
          <w:p w14:paraId="2FCB508C" w14:textId="5C8C5F46" w:rsidR="008A02D4" w:rsidRPr="008A02D4" w:rsidRDefault="008A02D4">
            <w:pPr>
              <w:ind w:leftChars="0" w:left="0" w:firstLineChars="0" w:firstLine="0"/>
              <w:rPr>
                <w:sz w:val="40"/>
                <w:szCs w:val="40"/>
              </w:rPr>
            </w:pPr>
            <w:r w:rsidRPr="008A02D4">
              <w:rPr>
                <w:sz w:val="40"/>
                <w:szCs w:val="40"/>
              </w:rPr>
              <w:t>Table 4</w:t>
            </w:r>
          </w:p>
        </w:tc>
        <w:tc>
          <w:tcPr>
            <w:tcW w:w="3020" w:type="dxa"/>
          </w:tcPr>
          <w:p w14:paraId="25DDDB1C" w14:textId="411444C3" w:rsidR="008A02D4" w:rsidRDefault="008A02D4">
            <w:pPr>
              <w:ind w:leftChars="0" w:left="0" w:firstLineChars="0" w:firstLine="0"/>
            </w:pPr>
            <w:r w:rsidRPr="008A02D4">
              <w:rPr>
                <w:sz w:val="40"/>
                <w:szCs w:val="40"/>
              </w:rPr>
              <w:t>30A ESC specification</w:t>
            </w:r>
          </w:p>
        </w:tc>
        <w:tc>
          <w:tcPr>
            <w:tcW w:w="3021" w:type="dxa"/>
          </w:tcPr>
          <w:p w14:paraId="4B2B8941" w14:textId="0CEB4813" w:rsidR="008A02D4" w:rsidRDefault="008A02D4">
            <w:pPr>
              <w:ind w:leftChars="0" w:left="0" w:firstLineChars="0" w:firstLine="0"/>
            </w:pPr>
            <w:r>
              <w:t>22</w:t>
            </w:r>
          </w:p>
        </w:tc>
      </w:tr>
      <w:tr w:rsidR="008A02D4" w14:paraId="12EEB9F5" w14:textId="77777777" w:rsidTr="008A02D4">
        <w:tc>
          <w:tcPr>
            <w:tcW w:w="3020" w:type="dxa"/>
          </w:tcPr>
          <w:p w14:paraId="2B8F7125" w14:textId="1A44F32B" w:rsidR="008A02D4" w:rsidRPr="008A02D4" w:rsidRDefault="008A02D4">
            <w:pPr>
              <w:ind w:leftChars="0" w:left="0" w:firstLineChars="0" w:firstLine="0"/>
              <w:rPr>
                <w:sz w:val="40"/>
                <w:szCs w:val="40"/>
              </w:rPr>
            </w:pPr>
            <w:r w:rsidRPr="008A02D4">
              <w:rPr>
                <w:sz w:val="40"/>
                <w:szCs w:val="40"/>
              </w:rPr>
              <w:t>Table 5</w:t>
            </w:r>
          </w:p>
        </w:tc>
        <w:tc>
          <w:tcPr>
            <w:tcW w:w="3020" w:type="dxa"/>
          </w:tcPr>
          <w:p w14:paraId="38F45A9B" w14:textId="79AA453E" w:rsidR="008A02D4" w:rsidRDefault="008A02D4">
            <w:pPr>
              <w:ind w:leftChars="0" w:left="0" w:firstLineChars="0" w:firstLine="0"/>
            </w:pPr>
            <w:r w:rsidRPr="008A02D4">
              <w:rPr>
                <w:sz w:val="40"/>
                <w:szCs w:val="40"/>
              </w:rPr>
              <w:t>Pixhawk specification table</w:t>
            </w:r>
          </w:p>
        </w:tc>
        <w:tc>
          <w:tcPr>
            <w:tcW w:w="3021" w:type="dxa"/>
          </w:tcPr>
          <w:p w14:paraId="1144AEB3" w14:textId="4E198E2C" w:rsidR="008A02D4" w:rsidRDefault="008A02D4">
            <w:pPr>
              <w:ind w:leftChars="0" w:left="0" w:firstLineChars="0" w:firstLine="0"/>
            </w:pPr>
            <w:r>
              <w:t>27</w:t>
            </w:r>
          </w:p>
        </w:tc>
      </w:tr>
    </w:tbl>
    <w:p w14:paraId="788A8C97" w14:textId="77777777" w:rsidR="00972FF1" w:rsidRDefault="00972FF1">
      <w:pPr>
        <w:ind w:left="0" w:hanging="2"/>
      </w:pPr>
    </w:p>
    <w:p w14:paraId="76407A95" w14:textId="77777777" w:rsidR="00972FF1" w:rsidRDefault="00972FF1">
      <w:pPr>
        <w:ind w:left="0" w:hanging="2"/>
      </w:pPr>
    </w:p>
    <w:p w14:paraId="22AB9E8A" w14:textId="77777777" w:rsidR="00972FF1" w:rsidRDefault="00972FF1">
      <w:pPr>
        <w:ind w:left="0" w:hanging="2"/>
      </w:pPr>
    </w:p>
    <w:p w14:paraId="2CEDEA14" w14:textId="77777777" w:rsidR="00972FF1" w:rsidRDefault="00972FF1">
      <w:pPr>
        <w:ind w:left="0" w:hanging="2"/>
      </w:pPr>
    </w:p>
    <w:p w14:paraId="3E39C1DB" w14:textId="77777777" w:rsidR="00972FF1" w:rsidRDefault="00972FF1">
      <w:pPr>
        <w:ind w:left="0" w:hanging="2"/>
      </w:pPr>
    </w:p>
    <w:p w14:paraId="48CEB810" w14:textId="77777777" w:rsidR="00972FF1" w:rsidRPr="008A02D4" w:rsidRDefault="00972FF1" w:rsidP="008A02D4">
      <w:pPr>
        <w:ind w:left="2" w:hanging="4"/>
        <w:rPr>
          <w:sz w:val="40"/>
          <w:szCs w:val="40"/>
          <w:lang w:val="en-GB"/>
        </w:rPr>
      </w:pPr>
    </w:p>
    <w:p w14:paraId="3D781EEC" w14:textId="77777777" w:rsidR="00972FF1" w:rsidRDefault="00972FF1">
      <w:pPr>
        <w:ind w:left="0" w:hanging="2"/>
      </w:pPr>
    </w:p>
    <w:p w14:paraId="444706CC" w14:textId="77777777" w:rsidR="00972FF1" w:rsidRDefault="00972FF1">
      <w:pPr>
        <w:ind w:left="0" w:hanging="2"/>
      </w:pPr>
    </w:p>
    <w:p w14:paraId="70A820FE" w14:textId="77777777" w:rsidR="000C23CF" w:rsidRDefault="000C23CF">
      <w:pPr>
        <w:ind w:left="0" w:hanging="2"/>
      </w:pPr>
    </w:p>
    <w:p w14:paraId="040C1150" w14:textId="77777777" w:rsidR="000C23CF" w:rsidRDefault="000C23CF">
      <w:pPr>
        <w:ind w:left="0" w:hanging="2"/>
      </w:pPr>
    </w:p>
    <w:p w14:paraId="6353BC63" w14:textId="77777777" w:rsidR="000C23CF" w:rsidRDefault="000C23CF">
      <w:pPr>
        <w:ind w:left="0" w:hanging="2"/>
      </w:pPr>
    </w:p>
    <w:p w14:paraId="26A172C3" w14:textId="77777777" w:rsidR="000C23CF" w:rsidRDefault="000C23CF">
      <w:pPr>
        <w:ind w:left="0" w:hanging="2"/>
      </w:pPr>
    </w:p>
    <w:p w14:paraId="73DC8963" w14:textId="77777777" w:rsidR="00972FF1" w:rsidRDefault="00972FF1">
      <w:pPr>
        <w:ind w:left="0" w:hanging="2"/>
      </w:pPr>
    </w:p>
    <w:p w14:paraId="5D139503" w14:textId="77777777" w:rsidR="00972FF1" w:rsidRDefault="00972FF1" w:rsidP="008A02D4">
      <w:pPr>
        <w:ind w:leftChars="0" w:left="0" w:firstLineChars="0" w:firstLine="0"/>
      </w:pPr>
    </w:p>
    <w:p w14:paraId="534886F4" w14:textId="77777777" w:rsidR="00972FF1" w:rsidRDefault="00000000">
      <w:pPr>
        <w:ind w:left="2" w:hanging="4"/>
        <w:rPr>
          <w:b/>
          <w:sz w:val="40"/>
          <w:szCs w:val="40"/>
        </w:rPr>
      </w:pPr>
      <w:r>
        <w:rPr>
          <w:b/>
          <w:sz w:val="40"/>
          <w:szCs w:val="40"/>
        </w:rPr>
        <w:t>Section 1</w:t>
      </w:r>
    </w:p>
    <w:p w14:paraId="206E29F1" w14:textId="77777777" w:rsidR="00972FF1" w:rsidRDefault="00972FF1">
      <w:pPr>
        <w:ind w:left="0" w:hanging="2"/>
      </w:pPr>
    </w:p>
    <w:p w14:paraId="3D4BBA39" w14:textId="77777777" w:rsidR="00972FF1" w:rsidRDefault="00972FF1">
      <w:pPr>
        <w:ind w:left="0" w:hanging="2"/>
      </w:pPr>
    </w:p>
    <w:p w14:paraId="1D33F4FA" w14:textId="77777777" w:rsidR="00972FF1" w:rsidRDefault="00972FF1">
      <w:pPr>
        <w:pStyle w:val="Heading1"/>
        <w:ind w:left="3" w:hanging="5"/>
      </w:pPr>
      <w:bookmarkStart w:id="3" w:name="_heading=h.3di3x2p8r9yx" w:colFirst="0" w:colLast="0"/>
      <w:bookmarkEnd w:id="3"/>
    </w:p>
    <w:p w14:paraId="6D49CD3F" w14:textId="77777777" w:rsidR="00972FF1" w:rsidRDefault="00000000">
      <w:pPr>
        <w:pStyle w:val="Heading1"/>
        <w:ind w:left="3" w:hanging="5"/>
        <w:jc w:val="center"/>
        <w:rPr>
          <w:color w:val="FF0000"/>
        </w:rPr>
      </w:pPr>
      <w:r>
        <w:rPr>
          <w:color w:val="FF0000"/>
        </w:rPr>
        <w:t>Introduction</w:t>
      </w:r>
    </w:p>
    <w:p w14:paraId="4353CD18" w14:textId="77777777" w:rsidR="00972FF1" w:rsidRDefault="00972FF1">
      <w:pPr>
        <w:ind w:left="0" w:hanging="2"/>
      </w:pPr>
    </w:p>
    <w:p w14:paraId="00EFD815" w14:textId="77777777" w:rsidR="00972FF1" w:rsidRDefault="00000000">
      <w:pPr>
        <w:ind w:left="2" w:hanging="4"/>
        <w:jc w:val="center"/>
        <w:rPr>
          <w:color w:val="FF0000"/>
          <w:sz w:val="40"/>
          <w:szCs w:val="40"/>
        </w:rPr>
      </w:pPr>
      <w:r>
        <w:rPr>
          <w:color w:val="FF0000"/>
          <w:sz w:val="40"/>
          <w:szCs w:val="40"/>
        </w:rPr>
        <w:t>1.1 Project Definition</w:t>
      </w:r>
    </w:p>
    <w:p w14:paraId="0C414040" w14:textId="77777777" w:rsidR="00972FF1" w:rsidRDefault="00972FF1">
      <w:pPr>
        <w:ind w:left="1" w:hanging="3"/>
        <w:rPr>
          <w:b/>
          <w:sz w:val="34"/>
          <w:szCs w:val="34"/>
        </w:rPr>
      </w:pPr>
    </w:p>
    <w:p w14:paraId="3E4A8795" w14:textId="13F4BC33" w:rsidR="00972FF1" w:rsidRDefault="00000000" w:rsidP="00830E3C">
      <w:pPr>
        <w:ind w:left="0" w:hanging="2"/>
        <w:rPr>
          <w:bCs/>
        </w:rPr>
      </w:pPr>
      <w:r>
        <w:rPr>
          <w:bCs/>
        </w:rPr>
        <w:tab/>
      </w:r>
      <w:r>
        <w:rPr>
          <w:bCs/>
        </w:rPr>
        <w:tab/>
      </w:r>
      <w:r w:rsidR="00830E3C" w:rsidRPr="00830E3C">
        <w:rPr>
          <w:bCs/>
        </w:rPr>
        <w:t>This project involves the design, construction, and partial implementation of a UAV (Unmanned Aerial Vehicle) quadcopter. The drone is assembled using standard modular components, including a flight controller, motors, ESCs, and a transmitter/receiver system. The primary goal is to build a functional drone capable of flight, while also laying the groundwork for future integration of sensors such as cameras and GPS for extended applications.</w:t>
      </w:r>
      <w:r>
        <w:rPr>
          <w:bCs/>
        </w:rPr>
        <w:t>.</w:t>
      </w:r>
    </w:p>
    <w:p w14:paraId="4C40242D" w14:textId="77777777" w:rsidR="00972FF1" w:rsidRDefault="00000000">
      <w:pPr>
        <w:ind w:leftChars="0" w:left="-2" w:firstLineChars="0" w:firstLine="0"/>
        <w:jc w:val="center"/>
        <w:rPr>
          <w:color w:val="FF0000"/>
          <w:sz w:val="40"/>
          <w:szCs w:val="40"/>
        </w:rPr>
      </w:pPr>
      <w:r>
        <w:rPr>
          <w:color w:val="FF0000"/>
          <w:sz w:val="40"/>
          <w:szCs w:val="40"/>
        </w:rPr>
        <w:t>1.2 Project Objectives</w:t>
      </w:r>
    </w:p>
    <w:p w14:paraId="53B8A79D" w14:textId="77777777" w:rsidR="00972FF1" w:rsidRDefault="00972FF1">
      <w:pPr>
        <w:ind w:leftChars="0" w:left="-2" w:firstLineChars="0" w:firstLine="0"/>
        <w:jc w:val="center"/>
        <w:rPr>
          <w:color w:val="FF0000"/>
          <w:sz w:val="40"/>
          <w:szCs w:val="40"/>
        </w:rPr>
      </w:pPr>
    </w:p>
    <w:p w14:paraId="2B56E5CA" w14:textId="77777777" w:rsidR="00830E3C" w:rsidRPr="00830E3C" w:rsidRDefault="00830E3C" w:rsidP="00830E3C">
      <w:pPr>
        <w:ind w:leftChars="0" w:left="0" w:firstLineChars="0" w:firstLine="0"/>
        <w:rPr>
          <w:lang w:val="en-GB"/>
        </w:rPr>
      </w:pPr>
      <w:r w:rsidRPr="00830E3C">
        <w:rPr>
          <w:lang w:val="en-GB"/>
        </w:rPr>
        <w:t>The main objectives of this project are as follows:</w:t>
      </w:r>
    </w:p>
    <w:p w14:paraId="3FBA3B18" w14:textId="77777777" w:rsidR="00830E3C" w:rsidRPr="00830E3C" w:rsidRDefault="00830E3C" w:rsidP="00830E3C">
      <w:pPr>
        <w:numPr>
          <w:ilvl w:val="0"/>
          <w:numId w:val="17"/>
        </w:numPr>
        <w:ind w:leftChars="0" w:firstLineChars="0"/>
        <w:rPr>
          <w:lang w:val="en-GB"/>
        </w:rPr>
      </w:pPr>
      <w:r w:rsidRPr="00830E3C">
        <w:rPr>
          <w:lang w:val="en-GB"/>
        </w:rPr>
        <w:t>To gain practical experience in the field of robotics and embedded systems.</w:t>
      </w:r>
    </w:p>
    <w:p w14:paraId="6679D0D9" w14:textId="77777777" w:rsidR="00830E3C" w:rsidRPr="00830E3C" w:rsidRDefault="00830E3C" w:rsidP="00830E3C">
      <w:pPr>
        <w:numPr>
          <w:ilvl w:val="0"/>
          <w:numId w:val="17"/>
        </w:numPr>
        <w:ind w:leftChars="0" w:firstLineChars="0"/>
        <w:rPr>
          <w:lang w:val="en-GB"/>
        </w:rPr>
      </w:pPr>
      <w:r w:rsidRPr="00830E3C">
        <w:rPr>
          <w:lang w:val="en-GB"/>
        </w:rPr>
        <w:t>To design and assemble a quadcopter drone using off-the-shelf hardware components.</w:t>
      </w:r>
    </w:p>
    <w:p w14:paraId="6A4DF975" w14:textId="77777777" w:rsidR="00830E3C" w:rsidRPr="00830E3C" w:rsidRDefault="00830E3C" w:rsidP="00830E3C">
      <w:pPr>
        <w:numPr>
          <w:ilvl w:val="0"/>
          <w:numId w:val="17"/>
        </w:numPr>
        <w:ind w:leftChars="0" w:firstLineChars="0"/>
        <w:rPr>
          <w:lang w:val="en-GB"/>
        </w:rPr>
      </w:pPr>
      <w:r w:rsidRPr="00830E3C">
        <w:rPr>
          <w:lang w:val="en-GB"/>
        </w:rPr>
        <w:t>To ensure basic flight functionality through manual remote control.</w:t>
      </w:r>
    </w:p>
    <w:p w14:paraId="4C67FB88" w14:textId="77777777" w:rsidR="00830E3C" w:rsidRPr="00830E3C" w:rsidRDefault="00830E3C" w:rsidP="00830E3C">
      <w:pPr>
        <w:numPr>
          <w:ilvl w:val="0"/>
          <w:numId w:val="17"/>
        </w:numPr>
        <w:ind w:leftChars="0" w:firstLineChars="0"/>
        <w:rPr>
          <w:lang w:val="en-GB"/>
        </w:rPr>
      </w:pPr>
      <w:r w:rsidRPr="00830E3C">
        <w:rPr>
          <w:lang w:val="en-GB"/>
        </w:rPr>
        <w:t>To prepare the system for the integration of onboard sensors (e.g., camera, GPS).</w:t>
      </w:r>
    </w:p>
    <w:p w14:paraId="4C297E2D" w14:textId="77777777" w:rsidR="00830E3C" w:rsidRPr="00830E3C" w:rsidRDefault="00830E3C" w:rsidP="00830E3C">
      <w:pPr>
        <w:numPr>
          <w:ilvl w:val="0"/>
          <w:numId w:val="17"/>
        </w:numPr>
        <w:ind w:leftChars="0" w:firstLineChars="0"/>
        <w:rPr>
          <w:lang w:val="en-GB"/>
        </w:rPr>
      </w:pPr>
      <w:r w:rsidRPr="00830E3C">
        <w:rPr>
          <w:lang w:val="en-GB"/>
        </w:rPr>
        <w:t>To test the drone’s ability to carry a limited payload while maintaining flight stability.</w:t>
      </w:r>
    </w:p>
    <w:p w14:paraId="7608AC25" w14:textId="77777777" w:rsidR="00972FF1" w:rsidRDefault="00972FF1">
      <w:pPr>
        <w:ind w:leftChars="0" w:left="0" w:firstLineChars="0" w:firstLine="0"/>
      </w:pPr>
    </w:p>
    <w:p w14:paraId="45C10F83" w14:textId="77777777" w:rsidR="00972FF1" w:rsidRDefault="00000000">
      <w:pPr>
        <w:ind w:leftChars="0" w:left="-2" w:firstLineChars="0" w:firstLine="0"/>
        <w:jc w:val="center"/>
        <w:rPr>
          <w:color w:val="FF0000"/>
          <w:sz w:val="40"/>
          <w:szCs w:val="40"/>
        </w:rPr>
      </w:pPr>
      <w:r>
        <w:rPr>
          <w:color w:val="FF0000"/>
          <w:sz w:val="40"/>
          <w:szCs w:val="40"/>
        </w:rPr>
        <w:t>1.3 Project Specifications</w:t>
      </w:r>
    </w:p>
    <w:p w14:paraId="1A7CE909" w14:textId="77777777" w:rsidR="00972FF1" w:rsidRDefault="00972FF1">
      <w:pPr>
        <w:ind w:leftChars="0" w:left="-2" w:firstLineChars="0" w:firstLine="0"/>
        <w:jc w:val="center"/>
        <w:rPr>
          <w:color w:val="FF0000"/>
          <w:sz w:val="40"/>
          <w:szCs w:val="40"/>
        </w:rPr>
      </w:pPr>
    </w:p>
    <w:p w14:paraId="65CC944F" w14:textId="77777777" w:rsidR="00830E3C" w:rsidRPr="00830E3C" w:rsidRDefault="00830E3C" w:rsidP="00830E3C">
      <w:pPr>
        <w:ind w:leftChars="0" w:left="-2" w:firstLineChars="0" w:firstLine="0"/>
        <w:rPr>
          <w:color w:val="000000"/>
          <w:position w:val="0"/>
          <w:lang w:val="en-GB" w:eastAsia="en-GB"/>
        </w:rPr>
      </w:pPr>
      <w:r w:rsidRPr="00830E3C">
        <w:rPr>
          <w:color w:val="000000"/>
          <w:position w:val="0"/>
          <w:lang w:val="en-GB" w:eastAsia="en-GB"/>
        </w:rPr>
        <w:t>The drone was developed based on the following specifications:</w:t>
      </w:r>
    </w:p>
    <w:p w14:paraId="74627D60" w14:textId="77777777" w:rsidR="00830E3C" w:rsidRPr="00830E3C" w:rsidRDefault="00830E3C" w:rsidP="00830E3C">
      <w:pPr>
        <w:numPr>
          <w:ilvl w:val="0"/>
          <w:numId w:val="18"/>
        </w:numPr>
        <w:ind w:leftChars="0" w:firstLineChars="0"/>
        <w:rPr>
          <w:color w:val="000000"/>
          <w:position w:val="0"/>
          <w:lang w:val="en-GB" w:eastAsia="en-GB"/>
        </w:rPr>
      </w:pPr>
      <w:r w:rsidRPr="00830E3C">
        <w:rPr>
          <w:color w:val="000000"/>
          <w:position w:val="0"/>
          <w:lang w:val="en-GB" w:eastAsia="en-GB"/>
        </w:rPr>
        <w:t>Power Source: 11.1V / 5200mAh Li-Po battery</w:t>
      </w:r>
    </w:p>
    <w:p w14:paraId="0170D48C" w14:textId="77777777" w:rsidR="00830E3C" w:rsidRPr="00830E3C" w:rsidRDefault="00830E3C" w:rsidP="00830E3C">
      <w:pPr>
        <w:numPr>
          <w:ilvl w:val="0"/>
          <w:numId w:val="18"/>
        </w:numPr>
        <w:ind w:leftChars="0" w:firstLineChars="0"/>
        <w:rPr>
          <w:color w:val="000000"/>
          <w:position w:val="0"/>
          <w:lang w:val="en-GB" w:eastAsia="en-GB"/>
        </w:rPr>
      </w:pPr>
      <w:r w:rsidRPr="00830E3C">
        <w:rPr>
          <w:color w:val="000000"/>
          <w:position w:val="0"/>
          <w:lang w:val="en-GB" w:eastAsia="en-GB"/>
        </w:rPr>
        <w:t>Estimated Maximum Flight Time: ~60 minutes</w:t>
      </w:r>
    </w:p>
    <w:p w14:paraId="6096BE52" w14:textId="77777777" w:rsidR="00830E3C" w:rsidRPr="00830E3C" w:rsidRDefault="00830E3C" w:rsidP="00830E3C">
      <w:pPr>
        <w:numPr>
          <w:ilvl w:val="0"/>
          <w:numId w:val="18"/>
        </w:numPr>
        <w:ind w:leftChars="0" w:firstLineChars="0"/>
        <w:rPr>
          <w:color w:val="000000"/>
          <w:position w:val="0"/>
          <w:lang w:val="en-GB" w:eastAsia="en-GB"/>
        </w:rPr>
      </w:pPr>
      <w:r w:rsidRPr="00830E3C">
        <w:rPr>
          <w:color w:val="000000"/>
          <w:position w:val="0"/>
          <w:lang w:val="en-GB" w:eastAsia="en-GB"/>
        </w:rPr>
        <w:t>Remote Control Range: Up to 1.2 km</w:t>
      </w:r>
    </w:p>
    <w:p w14:paraId="12104A3A" w14:textId="77777777" w:rsidR="00830E3C" w:rsidRPr="00830E3C" w:rsidRDefault="00830E3C" w:rsidP="00830E3C">
      <w:pPr>
        <w:numPr>
          <w:ilvl w:val="0"/>
          <w:numId w:val="18"/>
        </w:numPr>
        <w:ind w:leftChars="0" w:firstLineChars="0"/>
        <w:rPr>
          <w:color w:val="000000"/>
          <w:position w:val="0"/>
          <w:lang w:val="en-GB" w:eastAsia="en-GB"/>
        </w:rPr>
      </w:pPr>
      <w:r w:rsidRPr="00830E3C">
        <w:rPr>
          <w:color w:val="000000"/>
          <w:position w:val="0"/>
          <w:lang w:val="en-GB" w:eastAsia="en-GB"/>
        </w:rPr>
        <w:t>Brushless DC Motor Rating: 1400 KV</w:t>
      </w:r>
    </w:p>
    <w:p w14:paraId="15FC4A5F" w14:textId="77777777" w:rsidR="00830E3C" w:rsidRPr="00830E3C" w:rsidRDefault="00830E3C" w:rsidP="00830E3C">
      <w:pPr>
        <w:numPr>
          <w:ilvl w:val="0"/>
          <w:numId w:val="18"/>
        </w:numPr>
        <w:ind w:leftChars="0" w:firstLineChars="0"/>
        <w:rPr>
          <w:color w:val="000000"/>
          <w:position w:val="0"/>
          <w:lang w:val="en-GB" w:eastAsia="en-GB"/>
        </w:rPr>
      </w:pPr>
      <w:r w:rsidRPr="00830E3C">
        <w:rPr>
          <w:color w:val="000000"/>
          <w:position w:val="0"/>
          <w:lang w:val="en-GB" w:eastAsia="en-GB"/>
        </w:rPr>
        <w:t>Propeller Size: 10 × 4.5 inches</w:t>
      </w:r>
    </w:p>
    <w:p w14:paraId="0ABDD3F0" w14:textId="77777777" w:rsidR="00830E3C" w:rsidRPr="00830E3C" w:rsidRDefault="00830E3C" w:rsidP="00830E3C">
      <w:pPr>
        <w:numPr>
          <w:ilvl w:val="0"/>
          <w:numId w:val="18"/>
        </w:numPr>
        <w:ind w:leftChars="0" w:firstLineChars="0"/>
        <w:rPr>
          <w:color w:val="000000"/>
          <w:position w:val="0"/>
          <w:lang w:val="en-GB" w:eastAsia="en-GB"/>
        </w:rPr>
      </w:pPr>
      <w:r w:rsidRPr="00830E3C">
        <w:rPr>
          <w:color w:val="000000"/>
          <w:position w:val="0"/>
          <w:lang w:val="en-GB" w:eastAsia="en-GB"/>
        </w:rPr>
        <w:t>Load Disturbance Tolerance: Up to 250 g during hover</w:t>
      </w:r>
    </w:p>
    <w:p w14:paraId="2F786539" w14:textId="77777777" w:rsidR="00830E3C" w:rsidRPr="00830E3C" w:rsidRDefault="00830E3C" w:rsidP="00830E3C">
      <w:pPr>
        <w:numPr>
          <w:ilvl w:val="0"/>
          <w:numId w:val="18"/>
        </w:numPr>
        <w:ind w:leftChars="0" w:firstLineChars="0"/>
        <w:rPr>
          <w:color w:val="000000"/>
          <w:position w:val="0"/>
          <w:lang w:val="en-GB" w:eastAsia="en-GB"/>
        </w:rPr>
      </w:pPr>
      <w:r w:rsidRPr="00830E3C">
        <w:rPr>
          <w:color w:val="000000"/>
          <w:position w:val="0"/>
          <w:lang w:val="en-GB" w:eastAsia="en-GB"/>
        </w:rPr>
        <w:t>Frame Configuration: X-type quadcopter</w:t>
      </w:r>
    </w:p>
    <w:p w14:paraId="4C60CBB5" w14:textId="77777777" w:rsidR="00972FF1" w:rsidRDefault="00000000">
      <w:pPr>
        <w:ind w:leftChars="0" w:left="-2" w:firstLineChars="0" w:firstLine="0"/>
        <w:jc w:val="center"/>
        <w:rPr>
          <w:color w:val="FF0000"/>
          <w:sz w:val="40"/>
          <w:szCs w:val="40"/>
        </w:rPr>
      </w:pPr>
      <w:r>
        <w:rPr>
          <w:color w:val="FF0000"/>
          <w:sz w:val="40"/>
          <w:szCs w:val="40"/>
        </w:rPr>
        <w:t>1.4 Project purpose and application</w:t>
      </w:r>
    </w:p>
    <w:p w14:paraId="3873B9F1" w14:textId="77777777" w:rsidR="00972FF1" w:rsidRDefault="00972FF1">
      <w:pPr>
        <w:ind w:leftChars="0" w:left="-2" w:firstLineChars="0" w:firstLine="0"/>
        <w:jc w:val="center"/>
        <w:rPr>
          <w:color w:val="FF0000"/>
          <w:sz w:val="40"/>
          <w:szCs w:val="40"/>
        </w:rPr>
      </w:pPr>
    </w:p>
    <w:p w14:paraId="644B8C6F" w14:textId="77777777" w:rsidR="00830E3C" w:rsidRDefault="00830E3C" w:rsidP="00830E3C">
      <w:pPr>
        <w:ind w:leftChars="0" w:left="0" w:firstLineChars="0" w:firstLine="0"/>
        <w:rPr>
          <w:b/>
          <w:bCs/>
          <w:color w:val="000000"/>
          <w:position w:val="0"/>
          <w:vertAlign w:val="superscript"/>
          <w:lang w:val="en-GB" w:eastAsia="en-GB"/>
        </w:rPr>
      </w:pPr>
      <w:r w:rsidRPr="00830E3C">
        <w:rPr>
          <w:color w:val="000000"/>
          <w:position w:val="0"/>
          <w:lang w:val="en-GB" w:eastAsia="en-GB"/>
        </w:rPr>
        <w:t>his UAV is designed primarily for educational, experimental, and potential commercial purposes. Its intended applications include:</w:t>
      </w:r>
      <w:r>
        <w:rPr>
          <w:b/>
          <w:bCs/>
          <w:color w:val="000000"/>
          <w:position w:val="0"/>
          <w:vertAlign w:val="superscript"/>
          <w:lang w:val="en-GB" w:eastAsia="en-GB"/>
        </w:rPr>
        <w:t>(4)</w:t>
      </w:r>
    </w:p>
    <w:p w14:paraId="1C57A899" w14:textId="41576BF2" w:rsidR="00830E3C" w:rsidRPr="00830E3C" w:rsidRDefault="00830E3C" w:rsidP="00830E3C">
      <w:pPr>
        <w:ind w:leftChars="0" w:left="0" w:firstLineChars="0" w:firstLine="0"/>
        <w:rPr>
          <w:color w:val="000000"/>
          <w:position w:val="0"/>
          <w:lang w:val="en-GB" w:eastAsia="en-GB"/>
        </w:rPr>
      </w:pPr>
    </w:p>
    <w:p w14:paraId="69EBAB61" w14:textId="77777777" w:rsidR="00830E3C" w:rsidRPr="00830E3C" w:rsidRDefault="00830E3C" w:rsidP="00830E3C">
      <w:pPr>
        <w:numPr>
          <w:ilvl w:val="0"/>
          <w:numId w:val="19"/>
        </w:numPr>
        <w:ind w:leftChars="0" w:firstLineChars="0"/>
        <w:rPr>
          <w:color w:val="000000"/>
          <w:position w:val="0"/>
          <w:lang w:val="en-GB" w:eastAsia="en-GB"/>
        </w:rPr>
      </w:pPr>
      <w:r w:rsidRPr="00830E3C">
        <w:rPr>
          <w:color w:val="000000"/>
          <w:position w:val="0"/>
          <w:lang w:val="en-GB" w:eastAsia="en-GB"/>
        </w:rPr>
        <w:t>Surveillance in high-security areas (military zones, government buildings, university campuses)</w:t>
      </w:r>
    </w:p>
    <w:p w14:paraId="111A921D" w14:textId="77777777" w:rsidR="00830E3C" w:rsidRPr="00830E3C" w:rsidRDefault="00830E3C" w:rsidP="00830E3C">
      <w:pPr>
        <w:numPr>
          <w:ilvl w:val="0"/>
          <w:numId w:val="19"/>
        </w:numPr>
        <w:ind w:leftChars="0" w:firstLineChars="0"/>
        <w:rPr>
          <w:color w:val="000000"/>
          <w:position w:val="0"/>
          <w:lang w:val="en-GB" w:eastAsia="en-GB"/>
        </w:rPr>
      </w:pPr>
      <w:r w:rsidRPr="00830E3C">
        <w:rPr>
          <w:color w:val="000000"/>
          <w:position w:val="0"/>
          <w:lang w:val="en-GB" w:eastAsia="en-GB"/>
        </w:rPr>
        <w:t>Indoor monitoring in facilities like shopping malls or hospitals</w:t>
      </w:r>
    </w:p>
    <w:p w14:paraId="43642F43" w14:textId="77777777" w:rsidR="00830E3C" w:rsidRPr="00830E3C" w:rsidRDefault="00830E3C" w:rsidP="00830E3C">
      <w:pPr>
        <w:numPr>
          <w:ilvl w:val="0"/>
          <w:numId w:val="19"/>
        </w:numPr>
        <w:ind w:leftChars="0" w:firstLineChars="0"/>
        <w:rPr>
          <w:color w:val="000000"/>
          <w:position w:val="0"/>
          <w:lang w:val="en-GB" w:eastAsia="en-GB"/>
        </w:rPr>
      </w:pPr>
      <w:r w:rsidRPr="00830E3C">
        <w:rPr>
          <w:color w:val="000000"/>
          <w:position w:val="0"/>
          <w:lang w:val="en-GB" w:eastAsia="en-GB"/>
        </w:rPr>
        <w:t>Agricultural inspection and plant disease diagnostics</w:t>
      </w:r>
    </w:p>
    <w:p w14:paraId="7575F72D" w14:textId="77777777" w:rsidR="00830E3C" w:rsidRPr="00830E3C" w:rsidRDefault="00830E3C" w:rsidP="00830E3C">
      <w:pPr>
        <w:numPr>
          <w:ilvl w:val="0"/>
          <w:numId w:val="19"/>
        </w:numPr>
        <w:ind w:leftChars="0" w:firstLineChars="0"/>
        <w:rPr>
          <w:color w:val="000000"/>
          <w:position w:val="0"/>
          <w:lang w:val="en-GB" w:eastAsia="en-GB"/>
        </w:rPr>
      </w:pPr>
      <w:r w:rsidRPr="00830E3C">
        <w:rPr>
          <w:color w:val="000000"/>
          <w:position w:val="0"/>
          <w:lang w:val="en-GB" w:eastAsia="en-GB"/>
        </w:rPr>
        <w:t>Aerial photography and real-time video transmission for general use</w:t>
      </w:r>
    </w:p>
    <w:p w14:paraId="74A28107" w14:textId="61860C2F" w:rsidR="00972FF1" w:rsidRDefault="00972FF1">
      <w:pPr>
        <w:ind w:leftChars="0" w:left="0" w:firstLineChars="0" w:firstLine="0"/>
        <w:rPr>
          <w:color w:val="000000"/>
          <w:position w:val="0"/>
          <w:lang w:val="en-GB" w:eastAsia="en-GB"/>
        </w:rPr>
      </w:pPr>
    </w:p>
    <w:p w14:paraId="193CE002" w14:textId="77777777" w:rsidR="00972FF1" w:rsidRDefault="00000000">
      <w:pPr>
        <w:pStyle w:val="ListParagraph"/>
        <w:numPr>
          <w:ilvl w:val="1"/>
          <w:numId w:val="2"/>
        </w:numPr>
        <w:ind w:leftChars="0" w:firstLineChars="0"/>
        <w:jc w:val="center"/>
        <w:rPr>
          <w:color w:val="FF0000"/>
          <w:sz w:val="40"/>
          <w:szCs w:val="40"/>
        </w:rPr>
      </w:pPr>
      <w:r>
        <w:rPr>
          <w:color w:val="FF0000"/>
          <w:sz w:val="40"/>
          <w:szCs w:val="40"/>
        </w:rPr>
        <w:t xml:space="preserve">Project previous studies and work </w:t>
      </w:r>
    </w:p>
    <w:p w14:paraId="4F6A66F2" w14:textId="77777777" w:rsidR="00972FF1" w:rsidRDefault="00972FF1">
      <w:pPr>
        <w:ind w:leftChars="0" w:left="0" w:firstLineChars="0" w:firstLine="0"/>
      </w:pPr>
    </w:p>
    <w:p w14:paraId="3FFC30EC" w14:textId="77777777" w:rsidR="00972FF1" w:rsidRDefault="00000000">
      <w:pPr>
        <w:ind w:leftChars="0" w:left="-2" w:firstLineChars="0" w:firstLine="0"/>
        <w:jc w:val="center"/>
        <w:rPr>
          <w:color w:val="31849B" w:themeColor="accent5" w:themeShade="BF"/>
          <w:lang w:val="en-GB"/>
        </w:rPr>
      </w:pPr>
      <w:r>
        <w:rPr>
          <w:b/>
          <w:bCs/>
          <w:color w:val="31849B" w:themeColor="accent5" w:themeShade="BF"/>
          <w:lang w:val="en-GB"/>
        </w:rPr>
        <w:t>Case 1 : Oculus Rift Quad-Copter Controller, UCF, 2016</w:t>
      </w:r>
      <w:r>
        <w:rPr>
          <w:b/>
          <w:bCs/>
          <w:color w:val="31849B" w:themeColor="accent5" w:themeShade="BF"/>
          <w:vertAlign w:val="superscript"/>
          <w:lang w:val="en-GB"/>
        </w:rPr>
        <w:t>[1][5]</w:t>
      </w:r>
    </w:p>
    <w:p w14:paraId="48EDB3DD" w14:textId="77777777" w:rsidR="00972FF1" w:rsidRDefault="00000000">
      <w:pPr>
        <w:ind w:leftChars="0" w:left="-2" w:firstLineChars="0" w:firstLine="0"/>
        <w:rPr>
          <w:lang w:val="en-GB"/>
        </w:rPr>
      </w:pPr>
      <w:r>
        <w:rPr>
          <w:lang w:val="en-GB"/>
        </w:rPr>
        <w:t xml:space="preserve">Deliverables determined for this project were: </w:t>
      </w:r>
    </w:p>
    <w:p w14:paraId="6219EEDD" w14:textId="77777777" w:rsidR="00972FF1" w:rsidRDefault="00000000">
      <w:pPr>
        <w:ind w:leftChars="0" w:left="-2" w:firstLineChars="0" w:firstLine="0"/>
        <w:rPr>
          <w:lang w:val="en-GB"/>
        </w:rPr>
      </w:pPr>
      <w:r>
        <w:rPr>
          <w:lang w:val="en-GB"/>
        </w:rPr>
        <w:sym w:font="Symbol" w:char="F0B7"/>
      </w:r>
      <w:r>
        <w:rPr>
          <w:lang w:val="en-GB"/>
        </w:rPr>
        <w:t xml:space="preserve"> Working Quad-copter system/drone. </w:t>
      </w:r>
    </w:p>
    <w:p w14:paraId="17ED7C5D" w14:textId="77777777" w:rsidR="00972FF1" w:rsidRDefault="00000000">
      <w:pPr>
        <w:ind w:leftChars="0" w:left="-2" w:firstLineChars="0" w:firstLine="0"/>
        <w:rPr>
          <w:lang w:val="en-GB"/>
        </w:rPr>
      </w:pPr>
      <w:r>
        <w:rPr>
          <w:lang w:val="en-GB"/>
        </w:rPr>
        <w:sym w:font="Symbol" w:char="F0B7"/>
      </w:r>
      <w:r>
        <w:rPr>
          <w:lang w:val="en-GB"/>
        </w:rPr>
        <w:t xml:space="preserve"> Working glove controller for Host machine or Raspberry Pi. </w:t>
      </w:r>
    </w:p>
    <w:p w14:paraId="0CC8BABA" w14:textId="77777777" w:rsidR="00972FF1" w:rsidRDefault="00000000">
      <w:pPr>
        <w:ind w:leftChars="0" w:left="-2" w:firstLineChars="0" w:firstLine="0"/>
        <w:rPr>
          <w:lang w:val="en-GB"/>
        </w:rPr>
      </w:pPr>
      <w:r>
        <w:rPr>
          <w:lang w:val="en-GB"/>
        </w:rPr>
        <w:sym w:font="Symbol" w:char="F0B7"/>
      </w:r>
      <w:r>
        <w:rPr>
          <w:lang w:val="en-GB"/>
        </w:rPr>
        <w:t xml:space="preserve"> Glove successfully controls Quad-copter. </w:t>
      </w:r>
    </w:p>
    <w:p w14:paraId="0BB03B3A" w14:textId="77777777" w:rsidR="00972FF1" w:rsidRDefault="00000000">
      <w:pPr>
        <w:ind w:leftChars="0" w:left="-2" w:firstLineChars="0" w:firstLine="0"/>
        <w:rPr>
          <w:lang w:val="en-GB"/>
        </w:rPr>
      </w:pPr>
      <w:r>
        <w:rPr>
          <w:lang w:val="en-GB"/>
        </w:rPr>
        <w:sym w:font="Symbol" w:char="F0B7"/>
      </w:r>
      <w:r>
        <w:rPr>
          <w:lang w:val="en-GB"/>
        </w:rPr>
        <w:t xml:space="preserve"> Oculus rift programmed for use with camera to the drone. </w:t>
      </w:r>
    </w:p>
    <w:p w14:paraId="02DCE8C1" w14:textId="77777777" w:rsidR="00972FF1" w:rsidRDefault="00000000">
      <w:pPr>
        <w:ind w:leftChars="0" w:left="-2" w:firstLineChars="0" w:firstLine="0"/>
        <w:rPr>
          <w:lang w:val="en-GB"/>
        </w:rPr>
      </w:pPr>
      <w:r>
        <w:rPr>
          <w:lang w:val="en-GB"/>
        </w:rPr>
        <w:sym w:font="Symbol" w:char="F0B7"/>
      </w:r>
      <w:r>
        <w:rPr>
          <w:lang w:val="en-GB"/>
        </w:rPr>
        <w:t xml:space="preserve"> All documents required with the associated parts and components, such as Oculus </w:t>
      </w:r>
    </w:p>
    <w:p w14:paraId="6FD9EEEE" w14:textId="77777777" w:rsidR="00972FF1" w:rsidRDefault="00000000">
      <w:pPr>
        <w:ind w:leftChars="0" w:left="-2" w:firstLineChars="0" w:firstLine="0"/>
        <w:rPr>
          <w:lang w:val="en-GB"/>
        </w:rPr>
      </w:pPr>
      <w:r>
        <w:rPr>
          <w:lang w:val="en-GB"/>
        </w:rPr>
        <w:t>Rift user manual. Any documents to accompany will either be added directly or sub</w:t>
      </w:r>
    </w:p>
    <w:p w14:paraId="16B010DC" w14:textId="77777777" w:rsidR="00972FF1" w:rsidRDefault="00000000">
      <w:pPr>
        <w:ind w:leftChars="0" w:left="-2" w:firstLineChars="0" w:firstLine="0"/>
        <w:rPr>
          <w:lang w:val="en-GB"/>
        </w:rPr>
      </w:pPr>
      <w:r>
        <w:rPr>
          <w:lang w:val="en-GB"/>
        </w:rPr>
        <w:t xml:space="preserve">directly and associated at project completion. </w:t>
      </w:r>
    </w:p>
    <w:p w14:paraId="7B837DCB" w14:textId="77777777" w:rsidR="00972FF1" w:rsidRDefault="00000000">
      <w:pPr>
        <w:ind w:leftChars="0" w:left="-2" w:firstLineChars="0" w:firstLine="0"/>
        <w:jc w:val="center"/>
        <w:rPr>
          <w:color w:val="31849B" w:themeColor="accent5" w:themeShade="BF"/>
          <w:lang w:val="en-GB"/>
        </w:rPr>
      </w:pPr>
      <w:r>
        <w:rPr>
          <w:b/>
          <w:bCs/>
          <w:color w:val="31849B" w:themeColor="accent5" w:themeShade="BF"/>
          <w:lang w:val="en-GB"/>
        </w:rPr>
        <w:t xml:space="preserve">Case2: UAV Quad-copter, ECE </w:t>
      </w:r>
      <w:r>
        <w:rPr>
          <w:b/>
          <w:bCs/>
          <w:color w:val="31849B" w:themeColor="accent5" w:themeShade="BF"/>
          <w:vertAlign w:val="superscript"/>
          <w:lang w:val="en-GB"/>
        </w:rPr>
        <w:t>[1][6]</w:t>
      </w:r>
    </w:p>
    <w:p w14:paraId="7E7DC596" w14:textId="77777777" w:rsidR="00972FF1" w:rsidRDefault="00000000">
      <w:pPr>
        <w:ind w:leftChars="0" w:left="-2" w:firstLineChars="0" w:firstLine="0"/>
        <w:rPr>
          <w:lang w:val="en-GB"/>
        </w:rPr>
      </w:pPr>
      <w:r>
        <w:rPr>
          <w:lang w:val="en-GB"/>
        </w:rPr>
        <w:t xml:space="preserve">Deliverables determined for this project were: </w:t>
      </w:r>
    </w:p>
    <w:p w14:paraId="3A11FA9D" w14:textId="77777777" w:rsidR="00972FF1" w:rsidRDefault="00000000">
      <w:pPr>
        <w:ind w:leftChars="0" w:left="-2" w:firstLineChars="0" w:firstLine="0"/>
        <w:rPr>
          <w:lang w:val="en-GB"/>
        </w:rPr>
      </w:pPr>
      <w:r>
        <w:rPr>
          <w:lang w:val="en-GB"/>
        </w:rPr>
        <w:sym w:font="Symbol" w:char="F0B7"/>
      </w:r>
      <w:r>
        <w:rPr>
          <w:lang w:val="en-GB"/>
        </w:rPr>
        <w:t xml:space="preserve"> The Quad-copter must be capable of flying and landing in stable manner. </w:t>
      </w:r>
    </w:p>
    <w:p w14:paraId="5EC81AE5" w14:textId="77777777" w:rsidR="00972FF1" w:rsidRDefault="00000000">
      <w:pPr>
        <w:ind w:leftChars="0" w:left="-2" w:firstLineChars="0" w:firstLine="0"/>
        <w:rPr>
          <w:lang w:val="en-GB"/>
        </w:rPr>
      </w:pPr>
      <w:r>
        <w:rPr>
          <w:lang w:val="en-GB"/>
        </w:rPr>
        <w:sym w:font="Symbol" w:char="F0B7"/>
      </w:r>
      <w:r>
        <w:rPr>
          <w:lang w:val="en-GB"/>
        </w:rPr>
        <w:t xml:space="preserve"> The Quad-copter must be programmed to be driven in all directions easily using smart </w:t>
      </w:r>
    </w:p>
    <w:p w14:paraId="3DBCB66E" w14:textId="77777777" w:rsidR="00972FF1" w:rsidRDefault="00000000">
      <w:pPr>
        <w:ind w:leftChars="0" w:left="-2" w:firstLineChars="0" w:firstLine="0"/>
        <w:rPr>
          <w:lang w:val="en-GB"/>
        </w:rPr>
      </w:pPr>
      <w:r>
        <w:rPr>
          <w:lang w:val="en-GB"/>
        </w:rPr>
        <w:t xml:space="preserve">remote control. </w:t>
      </w:r>
    </w:p>
    <w:p w14:paraId="0BAF81BD" w14:textId="77777777" w:rsidR="00972FF1" w:rsidRDefault="00000000">
      <w:pPr>
        <w:ind w:leftChars="0" w:left="-2" w:firstLineChars="0" w:firstLine="0"/>
        <w:rPr>
          <w:lang w:val="en-GB"/>
        </w:rPr>
      </w:pPr>
      <w:r>
        <w:rPr>
          <w:lang w:val="en-GB"/>
        </w:rPr>
        <w:sym w:font="Symbol" w:char="F0B7"/>
      </w:r>
      <w:r>
        <w:rPr>
          <w:lang w:val="en-GB"/>
        </w:rPr>
        <w:t xml:space="preserve"> The Quad-copter must be capable to storing and logging data.</w:t>
      </w:r>
      <w:r>
        <w:rPr>
          <w:b/>
          <w:bCs/>
          <w:i/>
          <w:iCs/>
          <w:lang w:val="en-GB"/>
        </w:rPr>
        <w:t xml:space="preserve"> </w:t>
      </w:r>
    </w:p>
    <w:p w14:paraId="6710F916" w14:textId="77777777" w:rsidR="00972FF1" w:rsidRDefault="00000000">
      <w:pPr>
        <w:ind w:leftChars="0" w:left="-2" w:firstLineChars="0" w:firstLine="0"/>
        <w:rPr>
          <w:lang w:val="en-GB"/>
        </w:rPr>
      </w:pPr>
      <w:r>
        <w:rPr>
          <w:lang w:val="en-GB"/>
        </w:rPr>
        <w:sym w:font="Symbol" w:char="F0B7"/>
      </w:r>
      <w:r>
        <w:rPr>
          <w:lang w:val="en-GB"/>
        </w:rPr>
        <w:t xml:space="preserve"> The Quad-copter must be able to perform the following commands: </w:t>
      </w:r>
    </w:p>
    <w:p w14:paraId="1130C17F" w14:textId="77777777" w:rsidR="00972FF1" w:rsidRDefault="00000000">
      <w:pPr>
        <w:ind w:leftChars="0" w:left="-2" w:firstLineChars="0" w:firstLine="0"/>
        <w:rPr>
          <w:lang w:val="en-GB"/>
        </w:rPr>
      </w:pPr>
      <w:r>
        <w:rPr>
          <w:lang w:val="en-GB"/>
        </w:rPr>
        <w:sym w:font="Symbol" w:char="F0B7"/>
      </w:r>
      <w:r>
        <w:rPr>
          <w:lang w:val="en-GB"/>
        </w:rPr>
        <w:t xml:space="preserve"> Auto-landing • auto-move. </w:t>
      </w:r>
    </w:p>
    <w:p w14:paraId="167BEC52" w14:textId="77777777" w:rsidR="00972FF1" w:rsidRDefault="00000000">
      <w:pPr>
        <w:ind w:leftChars="0" w:left="-2" w:firstLineChars="0" w:firstLine="0"/>
        <w:rPr>
          <w:lang w:val="en-GB"/>
        </w:rPr>
      </w:pPr>
      <w:r>
        <w:rPr>
          <w:lang w:val="en-GB"/>
        </w:rPr>
        <w:sym w:font="Symbol" w:char="F0B7"/>
      </w:r>
      <w:r>
        <w:rPr>
          <w:lang w:val="en-GB"/>
        </w:rPr>
        <w:t xml:space="preserve"> Auto-homing • hold position. </w:t>
      </w:r>
    </w:p>
    <w:p w14:paraId="2B25CEB2" w14:textId="77777777" w:rsidR="00972FF1" w:rsidRDefault="00000000">
      <w:pPr>
        <w:ind w:leftChars="0" w:left="-2" w:firstLineChars="0" w:firstLine="0"/>
        <w:jc w:val="center"/>
        <w:rPr>
          <w:color w:val="31849B" w:themeColor="accent5" w:themeShade="BF"/>
          <w:lang w:val="en-GB"/>
        </w:rPr>
      </w:pPr>
      <w:r>
        <w:rPr>
          <w:b/>
          <w:bCs/>
          <w:color w:val="31849B" w:themeColor="accent5" w:themeShade="BF"/>
          <w:lang w:val="en-GB"/>
        </w:rPr>
        <w:t xml:space="preserve">Case3: VR Controlled Quad-copter </w:t>
      </w:r>
      <w:r>
        <w:rPr>
          <w:b/>
          <w:bCs/>
          <w:color w:val="31849B" w:themeColor="accent5" w:themeShade="BF"/>
          <w:vertAlign w:val="superscript"/>
          <w:lang w:val="en-GB"/>
        </w:rPr>
        <w:t>[1][7]</w:t>
      </w:r>
    </w:p>
    <w:p w14:paraId="64775263" w14:textId="77777777" w:rsidR="00972FF1" w:rsidRDefault="00000000">
      <w:pPr>
        <w:ind w:leftChars="0" w:left="-2" w:firstLineChars="0" w:firstLine="0"/>
        <w:rPr>
          <w:lang w:val="en-GB"/>
        </w:rPr>
      </w:pPr>
      <w:r>
        <w:rPr>
          <w:lang w:val="en-GB"/>
        </w:rPr>
        <w:t xml:space="preserve">Deliverables determined for this project were: </w:t>
      </w:r>
    </w:p>
    <w:p w14:paraId="50A083FE" w14:textId="77777777" w:rsidR="00972FF1" w:rsidRDefault="00000000">
      <w:pPr>
        <w:ind w:leftChars="0" w:left="-2" w:firstLineChars="0" w:firstLine="0"/>
        <w:rPr>
          <w:lang w:val="en-GB"/>
        </w:rPr>
      </w:pPr>
      <w:r>
        <w:rPr>
          <w:lang w:val="en-GB"/>
        </w:rPr>
        <w:sym w:font="Symbol" w:char="F0B7"/>
      </w:r>
      <w:r>
        <w:rPr>
          <w:lang w:val="en-GB"/>
        </w:rPr>
        <w:t xml:space="preserve"> Any LED’s on Hand Controller should be easily visible . </w:t>
      </w:r>
    </w:p>
    <w:p w14:paraId="38F493EC" w14:textId="77777777" w:rsidR="00972FF1" w:rsidRDefault="00000000">
      <w:pPr>
        <w:ind w:leftChars="0" w:left="-2" w:firstLineChars="0" w:firstLine="0"/>
        <w:rPr>
          <w:lang w:val="en-GB"/>
        </w:rPr>
      </w:pPr>
      <w:r>
        <w:rPr>
          <w:lang w:val="en-GB"/>
        </w:rPr>
        <w:sym w:font="Symbol" w:char="F0B7"/>
      </w:r>
      <w:r>
        <w:rPr>
          <w:lang w:val="en-GB"/>
        </w:rPr>
        <w:t xml:space="preserve"> Hand controller should be adjustable or be able to fit various size hands. </w:t>
      </w:r>
    </w:p>
    <w:p w14:paraId="19DB86C0" w14:textId="77777777" w:rsidR="00972FF1" w:rsidRDefault="00000000">
      <w:pPr>
        <w:ind w:leftChars="0" w:left="-2" w:firstLineChars="0" w:firstLine="0"/>
        <w:rPr>
          <w:lang w:val="en-GB"/>
        </w:rPr>
      </w:pPr>
      <w:r>
        <w:rPr>
          <w:lang w:val="en-GB"/>
        </w:rPr>
        <w:sym w:font="Symbol" w:char="F0B7"/>
      </w:r>
      <w:r>
        <w:rPr>
          <w:lang w:val="en-GB"/>
        </w:rPr>
        <w:t xml:space="preserve"> Hand Controller should be comfortable to control. </w:t>
      </w:r>
    </w:p>
    <w:p w14:paraId="15CD2834" w14:textId="77777777" w:rsidR="00972FF1" w:rsidRDefault="00000000">
      <w:pPr>
        <w:ind w:leftChars="0" w:left="-2" w:firstLineChars="0" w:firstLine="0"/>
        <w:rPr>
          <w:lang w:val="en-GB"/>
        </w:rPr>
      </w:pPr>
      <w:r>
        <w:rPr>
          <w:lang w:val="en-GB"/>
        </w:rPr>
        <w:sym w:font="Symbol" w:char="F0B7"/>
      </w:r>
      <w:r>
        <w:rPr>
          <w:lang w:val="en-GB"/>
        </w:rPr>
        <w:t xml:space="preserve"> Exposed wiring should be kept to a minimum on the Hand Controller. </w:t>
      </w:r>
    </w:p>
    <w:p w14:paraId="7A8C0C0F" w14:textId="77777777" w:rsidR="00972FF1" w:rsidRDefault="00000000">
      <w:pPr>
        <w:ind w:leftChars="0" w:left="-2" w:firstLineChars="0" w:firstLine="0"/>
        <w:rPr>
          <w:lang w:val="en-GB"/>
        </w:rPr>
      </w:pPr>
      <w:r>
        <w:rPr>
          <w:lang w:val="en-GB"/>
        </w:rPr>
        <w:sym w:font="Symbol" w:char="F0B7"/>
      </w:r>
      <w:r>
        <w:rPr>
          <w:lang w:val="en-GB"/>
        </w:rPr>
        <w:t xml:space="preserve"> PCB encasing for Hand Controller should be kept light weight to avoid strain on </w:t>
      </w:r>
    </w:p>
    <w:p w14:paraId="69B78BFD" w14:textId="77777777" w:rsidR="00972FF1" w:rsidRDefault="00000000">
      <w:pPr>
        <w:ind w:leftChars="0" w:left="-2" w:firstLineChars="0" w:firstLine="0"/>
        <w:rPr>
          <w:lang w:val="en-GB"/>
        </w:rPr>
      </w:pPr>
      <w:r>
        <w:rPr>
          <w:lang w:val="en-GB"/>
        </w:rPr>
        <w:t xml:space="preserve">the user. </w:t>
      </w:r>
    </w:p>
    <w:p w14:paraId="41826285" w14:textId="77777777" w:rsidR="00972FF1" w:rsidRDefault="00000000">
      <w:pPr>
        <w:ind w:leftChars="0" w:left="-2" w:firstLineChars="0" w:firstLine="0"/>
        <w:rPr>
          <w:lang w:val="en-GB"/>
        </w:rPr>
      </w:pPr>
      <w:r>
        <w:rPr>
          <w:lang w:val="en-GB"/>
        </w:rPr>
        <w:sym w:font="Symbol" w:char="F0B7"/>
      </w:r>
      <w:r>
        <w:rPr>
          <w:lang w:val="en-GB"/>
        </w:rPr>
        <w:t xml:space="preserve"> Copter should ideally be able to lift around 2-3 lbs. worth of cameras and batteries. </w:t>
      </w:r>
    </w:p>
    <w:p w14:paraId="420A5A96" w14:textId="77777777" w:rsidR="00972FF1" w:rsidRDefault="00000000">
      <w:pPr>
        <w:ind w:leftChars="0" w:left="-2" w:firstLineChars="0" w:firstLine="0"/>
        <w:rPr>
          <w:lang w:val="en-GB"/>
        </w:rPr>
      </w:pPr>
      <w:r>
        <w:rPr>
          <w:lang w:val="en-GB"/>
        </w:rPr>
        <w:sym w:font="Symbol" w:char="F0B7"/>
      </w:r>
      <w:r>
        <w:rPr>
          <w:lang w:val="en-GB"/>
        </w:rPr>
        <w:t xml:space="preserve"> Any components attached to copter should be easily removable and modifiable. </w:t>
      </w:r>
    </w:p>
    <w:p w14:paraId="05BB9DCE" w14:textId="2D24B0DD" w:rsidR="00972FF1" w:rsidRDefault="00000000" w:rsidP="00830E3C">
      <w:pPr>
        <w:ind w:leftChars="0" w:left="-2" w:firstLineChars="0" w:firstLine="0"/>
      </w:pPr>
      <w:r>
        <w:rPr>
          <w:lang w:val="en-GB"/>
        </w:rPr>
        <w:sym w:font="Symbol" w:char="F0B7"/>
      </w:r>
      <w:r>
        <w:rPr>
          <w:lang w:val="en-GB"/>
        </w:rPr>
        <w:t xml:space="preserve"> Copter size should be capable of being piloted in an indoor household setting.</w:t>
      </w:r>
    </w:p>
    <w:p w14:paraId="09A1A967" w14:textId="77777777" w:rsidR="00972FF1" w:rsidRDefault="00972FF1">
      <w:pPr>
        <w:ind w:left="0" w:hanging="2"/>
      </w:pPr>
    </w:p>
    <w:p w14:paraId="72DF7461" w14:textId="77777777" w:rsidR="00972FF1" w:rsidRDefault="00972FF1" w:rsidP="00830E3C">
      <w:pPr>
        <w:ind w:leftChars="0" w:left="0" w:firstLineChars="0" w:firstLine="0"/>
      </w:pPr>
    </w:p>
    <w:p w14:paraId="4CE69A73" w14:textId="77777777" w:rsidR="00FD4F49" w:rsidRDefault="00FD4F49" w:rsidP="00830E3C">
      <w:pPr>
        <w:ind w:leftChars="0" w:left="0" w:firstLineChars="0" w:firstLine="0"/>
      </w:pPr>
    </w:p>
    <w:p w14:paraId="752A3076" w14:textId="77777777" w:rsidR="00FD4F49" w:rsidRDefault="00FD4F49" w:rsidP="00830E3C">
      <w:pPr>
        <w:ind w:leftChars="0" w:left="0" w:firstLineChars="0" w:firstLine="0"/>
      </w:pPr>
    </w:p>
    <w:p w14:paraId="7520D9E8" w14:textId="77777777" w:rsidR="00FD4F49" w:rsidRDefault="00FD4F49" w:rsidP="00830E3C">
      <w:pPr>
        <w:ind w:leftChars="0" w:left="0" w:firstLineChars="0" w:firstLine="0"/>
      </w:pPr>
    </w:p>
    <w:p w14:paraId="2E801397" w14:textId="77777777" w:rsidR="00FD4F49" w:rsidRDefault="00FD4F49" w:rsidP="00830E3C">
      <w:pPr>
        <w:ind w:leftChars="0" w:left="0" w:firstLineChars="0" w:firstLine="0"/>
      </w:pPr>
    </w:p>
    <w:p w14:paraId="785DDF9A" w14:textId="77777777" w:rsidR="00FD4F49" w:rsidRDefault="00FD4F49" w:rsidP="00830E3C">
      <w:pPr>
        <w:ind w:leftChars="0" w:left="0" w:firstLineChars="0" w:firstLine="0"/>
      </w:pPr>
    </w:p>
    <w:p w14:paraId="7FCDF476" w14:textId="77777777" w:rsidR="00FD4F49" w:rsidRDefault="00FD4F49" w:rsidP="00830E3C">
      <w:pPr>
        <w:ind w:leftChars="0" w:left="0" w:firstLineChars="0" w:firstLine="0"/>
      </w:pPr>
    </w:p>
    <w:p w14:paraId="72C5E55A" w14:textId="77777777" w:rsidR="00FD4F49" w:rsidRDefault="00FD4F49" w:rsidP="00830E3C">
      <w:pPr>
        <w:ind w:leftChars="0" w:left="0" w:firstLineChars="0" w:firstLine="0"/>
      </w:pPr>
    </w:p>
    <w:p w14:paraId="7454C620" w14:textId="77777777" w:rsidR="00FD4F49" w:rsidRDefault="00FD4F49" w:rsidP="00830E3C">
      <w:pPr>
        <w:ind w:leftChars="0" w:left="0" w:firstLineChars="0" w:firstLine="0"/>
      </w:pPr>
    </w:p>
    <w:p w14:paraId="38720F25" w14:textId="77777777" w:rsidR="00FD4F49" w:rsidRDefault="00FD4F49" w:rsidP="00830E3C">
      <w:pPr>
        <w:ind w:leftChars="0" w:left="0" w:firstLineChars="0" w:firstLine="0"/>
      </w:pPr>
    </w:p>
    <w:p w14:paraId="0180A08F" w14:textId="77777777" w:rsidR="00972FF1" w:rsidRDefault="00972FF1">
      <w:pPr>
        <w:ind w:left="0" w:hanging="2"/>
      </w:pPr>
    </w:p>
    <w:p w14:paraId="3E9C300B" w14:textId="77777777" w:rsidR="00972FF1" w:rsidRDefault="00000000">
      <w:pPr>
        <w:ind w:left="2" w:hanging="4"/>
        <w:rPr>
          <w:b/>
          <w:sz w:val="40"/>
          <w:szCs w:val="40"/>
        </w:rPr>
      </w:pPr>
      <w:r>
        <w:rPr>
          <w:b/>
          <w:sz w:val="40"/>
          <w:szCs w:val="40"/>
        </w:rPr>
        <w:t>Section 2</w:t>
      </w:r>
    </w:p>
    <w:p w14:paraId="08EBE247" w14:textId="77777777" w:rsidR="00972FF1" w:rsidRDefault="00972FF1">
      <w:pPr>
        <w:ind w:left="0" w:hanging="2"/>
      </w:pPr>
    </w:p>
    <w:p w14:paraId="5C547949" w14:textId="77777777" w:rsidR="00972FF1" w:rsidRDefault="00000000">
      <w:pPr>
        <w:ind w:left="3" w:hanging="5"/>
        <w:jc w:val="center"/>
        <w:rPr>
          <w:color w:val="31849B" w:themeColor="accent5" w:themeShade="BF"/>
        </w:rPr>
      </w:pPr>
      <w:r>
        <w:rPr>
          <w:b/>
          <w:color w:val="31849B" w:themeColor="accent5" w:themeShade="BF"/>
          <w:sz w:val="48"/>
          <w:szCs w:val="48"/>
        </w:rPr>
        <w:t>Literature Review</w:t>
      </w:r>
    </w:p>
    <w:p w14:paraId="1EAAAF5A" w14:textId="018E8520" w:rsidR="00972FF1" w:rsidRDefault="006472D2" w:rsidP="006472D2">
      <w:pPr>
        <w:ind w:left="0" w:hanging="2"/>
      </w:pPr>
      <w:r w:rsidRPr="006472D2">
        <w:t>In this section, relevant literature and past projects are reviewed to provide context for the design, development, and potential applications of UAV quadcopters. The studies and sources referenced here are cited in the References section and form the foundational basis for this project’s design choices.</w:t>
      </w:r>
      <w:r>
        <w:t>[2]</w:t>
      </w:r>
    </w:p>
    <w:p w14:paraId="1515DFA6" w14:textId="77777777" w:rsidR="00972FF1" w:rsidRDefault="00972FF1">
      <w:pPr>
        <w:ind w:left="0" w:hanging="2"/>
      </w:pPr>
    </w:p>
    <w:p w14:paraId="03318F84" w14:textId="77777777" w:rsidR="00972FF1" w:rsidRDefault="00000000">
      <w:pPr>
        <w:ind w:left="2" w:hanging="4"/>
        <w:jc w:val="center"/>
        <w:rPr>
          <w:b/>
          <w:bCs/>
          <w:color w:val="31849B" w:themeColor="accent5" w:themeShade="BF"/>
          <w:sz w:val="36"/>
          <w:szCs w:val="36"/>
          <w:lang w:val="en-GB"/>
        </w:rPr>
      </w:pPr>
      <w:r>
        <w:rPr>
          <w:b/>
          <w:bCs/>
          <w:color w:val="31849B" w:themeColor="accent5" w:themeShade="BF"/>
          <w:sz w:val="36"/>
          <w:szCs w:val="36"/>
          <w:lang w:val="en-GB"/>
        </w:rPr>
        <w:t>2.1 A Brief History of Drones</w:t>
      </w:r>
      <w:r>
        <w:rPr>
          <w:b/>
          <w:bCs/>
          <w:color w:val="31849B" w:themeColor="accent5" w:themeShade="BF"/>
          <w:sz w:val="36"/>
          <w:szCs w:val="36"/>
          <w:vertAlign w:val="superscript"/>
          <w:lang w:val="en-GB"/>
        </w:rPr>
        <w:t>[8]</w:t>
      </w:r>
    </w:p>
    <w:p w14:paraId="5D0CD22C" w14:textId="77777777" w:rsidR="006472D2" w:rsidRPr="006472D2" w:rsidRDefault="006472D2" w:rsidP="006472D2">
      <w:pPr>
        <w:ind w:left="0" w:hanging="2"/>
        <w:rPr>
          <w:lang w:val="en-GB"/>
        </w:rPr>
      </w:pPr>
      <w:r w:rsidRPr="006472D2">
        <w:rPr>
          <w:lang w:val="en-GB"/>
        </w:rPr>
        <w:t xml:space="preserve">Unmanned Aerial Vehicles (UAVs), commonly referred to as drones, are aircraft systems that operate without an onboard human pilot. Their development dates back to World War I, with early prototypes such as Britain’s </w:t>
      </w:r>
      <w:r w:rsidRPr="006472D2">
        <w:rPr>
          <w:b/>
          <w:bCs/>
          <w:lang w:val="en-GB"/>
        </w:rPr>
        <w:t>Aerial Target</w:t>
      </w:r>
      <w:r w:rsidRPr="006472D2">
        <w:rPr>
          <w:lang w:val="en-GB"/>
        </w:rPr>
        <w:t xml:space="preserve"> and the American </w:t>
      </w:r>
      <w:r w:rsidRPr="006472D2">
        <w:rPr>
          <w:b/>
          <w:bCs/>
          <w:lang w:val="en-GB"/>
        </w:rPr>
        <w:t>Kettering Bug</w:t>
      </w:r>
      <w:r w:rsidRPr="006472D2">
        <w:rPr>
          <w:lang w:val="en-GB"/>
        </w:rPr>
        <w:t>. Although these early models were not deployed in combat, they demonstrated the potential for remote aerial systems.</w:t>
      </w:r>
    </w:p>
    <w:p w14:paraId="4FE7C1D1" w14:textId="77777777" w:rsidR="006472D2" w:rsidRPr="006472D2" w:rsidRDefault="006472D2" w:rsidP="006472D2">
      <w:pPr>
        <w:ind w:left="0" w:hanging="2"/>
        <w:rPr>
          <w:lang w:val="en-GB"/>
        </w:rPr>
      </w:pPr>
      <w:r w:rsidRPr="006472D2">
        <w:rPr>
          <w:lang w:val="en-GB"/>
        </w:rPr>
        <w:t xml:space="preserve">In the interwar period, advancements continued with the British </w:t>
      </w:r>
      <w:r w:rsidRPr="006472D2">
        <w:rPr>
          <w:b/>
          <w:bCs/>
          <w:lang w:val="en-GB"/>
        </w:rPr>
        <w:t>DH.82B Queen Bee</w:t>
      </w:r>
      <w:r w:rsidRPr="006472D2">
        <w:rPr>
          <w:lang w:val="en-GB"/>
        </w:rPr>
        <w:t>, a radio-controlled aircraft used for training purposes. This model is widely believed to be the origin of the term "drone." During the Vietnam War, UAVs began to be deployed more widely for reconnaissance, decoy missions, and psychological operations.</w:t>
      </w:r>
    </w:p>
    <w:p w14:paraId="090354FB" w14:textId="77777777" w:rsidR="006472D2" w:rsidRPr="006472D2" w:rsidRDefault="006472D2" w:rsidP="006472D2">
      <w:pPr>
        <w:ind w:left="0" w:hanging="2"/>
        <w:rPr>
          <w:lang w:val="en-GB"/>
        </w:rPr>
      </w:pPr>
      <w:r w:rsidRPr="006472D2">
        <w:rPr>
          <w:lang w:val="en-GB"/>
        </w:rPr>
        <w:t>In recent decades, drones have evolved significantly with the integration of GPS, improved endurance, autonomous navigation, and payload capabilities. Today, they are used across civilian, commercial, and military sectors for surveillance, delivery, disaster response, climate monitoring, and precision agriculture. Their widespread adoption also raises ethical and regulatory considerations, particularly in military applications.</w:t>
      </w:r>
    </w:p>
    <w:p w14:paraId="16244CD0" w14:textId="77777777" w:rsidR="00744F95" w:rsidRDefault="00744F95">
      <w:pPr>
        <w:ind w:left="0" w:hanging="2"/>
        <w:rPr>
          <w:lang w:val="en-GB"/>
        </w:rPr>
      </w:pPr>
    </w:p>
    <w:p w14:paraId="6309B9E5" w14:textId="77777777" w:rsidR="00744F95" w:rsidRDefault="00744F95">
      <w:pPr>
        <w:ind w:left="0" w:hanging="2"/>
        <w:rPr>
          <w:lang w:val="en-GB"/>
        </w:rPr>
      </w:pPr>
    </w:p>
    <w:p w14:paraId="73457F04" w14:textId="77777777" w:rsidR="00744F95" w:rsidRDefault="00744F95">
      <w:pPr>
        <w:ind w:left="0" w:hanging="2"/>
        <w:rPr>
          <w:lang w:val="en-GB"/>
        </w:rPr>
      </w:pPr>
    </w:p>
    <w:p w14:paraId="017FD47B" w14:textId="77777777" w:rsidR="00744F95" w:rsidRDefault="00744F95">
      <w:pPr>
        <w:ind w:left="0" w:hanging="2"/>
        <w:rPr>
          <w:lang w:val="en-GB"/>
        </w:rPr>
      </w:pPr>
    </w:p>
    <w:p w14:paraId="4B80F963" w14:textId="77777777" w:rsidR="00744F95" w:rsidRDefault="00744F95">
      <w:pPr>
        <w:ind w:left="0" w:hanging="2"/>
      </w:pPr>
    </w:p>
    <w:p w14:paraId="6CF092C8" w14:textId="77777777" w:rsidR="00972FF1" w:rsidRDefault="00000000">
      <w:pPr>
        <w:ind w:left="2" w:hanging="4"/>
        <w:jc w:val="center"/>
        <w:rPr>
          <w:b/>
          <w:bCs/>
          <w:color w:val="31849B" w:themeColor="accent5" w:themeShade="BF"/>
          <w:sz w:val="36"/>
          <w:szCs w:val="36"/>
          <w:lang w:val="en-GB"/>
        </w:rPr>
      </w:pPr>
      <w:r>
        <w:rPr>
          <w:b/>
          <w:bCs/>
          <w:color w:val="31849B" w:themeColor="accent5" w:themeShade="BF"/>
          <w:sz w:val="36"/>
          <w:szCs w:val="36"/>
          <w:lang w:val="en-GB"/>
        </w:rPr>
        <w:t>2.2 A Brief History of an Usage of Drones</w:t>
      </w:r>
      <w:r>
        <w:rPr>
          <w:b/>
          <w:bCs/>
          <w:color w:val="31849B" w:themeColor="accent5" w:themeShade="BF"/>
          <w:sz w:val="36"/>
          <w:szCs w:val="36"/>
          <w:vertAlign w:val="superscript"/>
          <w:lang w:val="en-GB"/>
        </w:rPr>
        <w:t>[9]</w:t>
      </w:r>
    </w:p>
    <w:p w14:paraId="643BE57C" w14:textId="77777777" w:rsidR="00972FF1" w:rsidRDefault="00972FF1">
      <w:pPr>
        <w:ind w:left="0" w:hanging="2"/>
        <w:rPr>
          <w:lang w:val="en-GB"/>
        </w:rPr>
      </w:pPr>
    </w:p>
    <w:p w14:paraId="68DFB65D" w14:textId="77777777" w:rsidR="00972FF1" w:rsidRDefault="00972FF1">
      <w:pPr>
        <w:ind w:left="0" w:hanging="2"/>
      </w:pPr>
    </w:p>
    <w:p w14:paraId="6963F256" w14:textId="77777777" w:rsidR="00972FF1" w:rsidRDefault="00000000">
      <w:pPr>
        <w:ind w:left="0" w:hanging="2"/>
        <w:rPr>
          <w:b/>
          <w:bCs/>
        </w:rPr>
      </w:pPr>
      <w:r>
        <w:rPr>
          <w:b/>
          <w:bCs/>
        </w:rPr>
        <w:t>THE USE OF UNMANNED AERIAL VEHICLES FOR AEROBIOLOGICAL</w:t>
      </w:r>
      <w:r>
        <w:rPr>
          <w:b/>
          <w:bCs/>
        </w:rPr>
        <w:br/>
        <w:t xml:space="preserve">SAMPLING </w:t>
      </w:r>
      <w:r>
        <w:rPr>
          <w:b/>
          <w:bCs/>
          <w:vertAlign w:val="superscript"/>
        </w:rPr>
        <w:t>[chapter 1]</w:t>
      </w:r>
      <w:r>
        <w:rPr>
          <w:b/>
          <w:bCs/>
        </w:rPr>
        <w:t>:</w:t>
      </w:r>
    </w:p>
    <w:p w14:paraId="3A54C44E" w14:textId="77777777" w:rsidR="00972FF1" w:rsidRDefault="00972FF1">
      <w:pPr>
        <w:ind w:left="0" w:hanging="2"/>
      </w:pPr>
    </w:p>
    <w:p w14:paraId="60FBAFDD" w14:textId="77777777" w:rsidR="00972FF1" w:rsidRDefault="00000000">
      <w:pPr>
        <w:ind w:left="0" w:hanging="2"/>
      </w:pPr>
      <w:r>
        <w:t>INTRODUCTION</w:t>
      </w:r>
    </w:p>
    <w:p w14:paraId="48109896" w14:textId="77777777" w:rsidR="006472D2" w:rsidRPr="006472D2" w:rsidRDefault="006472D2" w:rsidP="006472D2">
      <w:pPr>
        <w:ind w:left="0" w:hanging="2"/>
        <w:rPr>
          <w:lang w:val="en-GB"/>
        </w:rPr>
      </w:pPr>
      <w:r w:rsidRPr="006472D2">
        <w:rPr>
          <w:lang w:val="en-GB"/>
        </w:rPr>
        <w:t xml:space="preserve">he potential of UAVs extends beyond surveillance and combat applications. For instance, researchers have explored their role in </w:t>
      </w:r>
      <w:r w:rsidRPr="006472D2">
        <w:rPr>
          <w:b/>
          <w:bCs/>
          <w:lang w:val="en-GB"/>
        </w:rPr>
        <w:t>aerobiological sampling</w:t>
      </w:r>
      <w:r w:rsidRPr="006472D2">
        <w:rPr>
          <w:lang w:val="en-GB"/>
        </w:rPr>
        <w:t xml:space="preserve">—collecting airborne biota such as pollen, spores, and plant pathogens. These materials can travel significant distances within the </w:t>
      </w:r>
      <w:r w:rsidRPr="006472D2">
        <w:rPr>
          <w:b/>
          <w:bCs/>
          <w:lang w:val="en-GB"/>
        </w:rPr>
        <w:t>planetary boundary layer (PBL)</w:t>
      </w:r>
      <w:r w:rsidRPr="006472D2">
        <w:rPr>
          <w:lang w:val="en-GB"/>
        </w:rPr>
        <w:t xml:space="preserve"> of the atmosphere, typically ranging from 50 meters to 1 kilometer above the ground.</w:t>
      </w:r>
    </w:p>
    <w:p w14:paraId="3FBA9B2B" w14:textId="77777777" w:rsidR="006472D2" w:rsidRPr="006472D2" w:rsidRDefault="006472D2" w:rsidP="006472D2">
      <w:pPr>
        <w:ind w:left="0" w:hanging="2"/>
        <w:rPr>
          <w:lang w:val="en-GB"/>
        </w:rPr>
      </w:pPr>
      <w:r w:rsidRPr="006472D2">
        <w:rPr>
          <w:lang w:val="en-GB"/>
        </w:rPr>
        <w:t>Studies referenced in this report demonstrate how UAVs equipped with sensors can collect data at various altitudes and under different environmental conditions. This capability is particularly useful in agricultural ecosystems where the movement of biota can influence crop health. UAVs allow for controlled sampling, improve the accuracy of biological data collection, and help track disease-causing agents that would otherwise be difficult to monitor.</w:t>
      </w:r>
    </w:p>
    <w:p w14:paraId="74DF90F1" w14:textId="77777777" w:rsidR="006472D2" w:rsidRPr="006472D2" w:rsidRDefault="006472D2" w:rsidP="006472D2">
      <w:pPr>
        <w:ind w:left="0" w:hanging="2"/>
        <w:rPr>
          <w:lang w:val="en-GB"/>
        </w:rPr>
      </w:pPr>
      <w:r w:rsidRPr="006472D2">
        <w:rPr>
          <w:lang w:val="en-GB"/>
        </w:rPr>
        <w:t>These examples illustrate the broad and expanding utility of UAVs in both scientific and practical domains. They also reinforce the need for reliable drone platforms—such as the one developed in this project—that can be adapted for specialized use cases.</w:t>
      </w:r>
    </w:p>
    <w:p w14:paraId="68415ADD" w14:textId="77777777" w:rsidR="00744F95" w:rsidRDefault="00744F95">
      <w:pPr>
        <w:ind w:leftChars="0" w:left="0" w:firstLineChars="0" w:firstLine="0"/>
      </w:pPr>
      <w:bookmarkStart w:id="4" w:name="_heading=h.86nd98gxvemk" w:colFirst="0" w:colLast="0"/>
      <w:bookmarkStart w:id="5" w:name="_heading=h.s9pl26tlzwad" w:colFirst="0" w:colLast="0"/>
      <w:bookmarkEnd w:id="4"/>
      <w:bookmarkEnd w:id="5"/>
    </w:p>
    <w:p w14:paraId="018C5AF1" w14:textId="77777777" w:rsidR="00744F95" w:rsidRDefault="00744F95">
      <w:pPr>
        <w:ind w:leftChars="0" w:left="0" w:firstLineChars="0" w:firstLine="0"/>
      </w:pPr>
    </w:p>
    <w:p w14:paraId="38A7DBDE" w14:textId="77777777" w:rsidR="00744F95" w:rsidRDefault="00744F95">
      <w:pPr>
        <w:ind w:leftChars="0" w:left="0" w:firstLineChars="0" w:firstLine="0"/>
      </w:pPr>
    </w:p>
    <w:p w14:paraId="0503EF0C" w14:textId="77777777" w:rsidR="00972FF1" w:rsidRDefault="00972FF1">
      <w:pPr>
        <w:ind w:left="0" w:hanging="2"/>
      </w:pPr>
    </w:p>
    <w:p w14:paraId="02F6431B" w14:textId="77777777" w:rsidR="00972FF1" w:rsidRDefault="00000000">
      <w:pPr>
        <w:ind w:left="2" w:hanging="4"/>
        <w:rPr>
          <w:b/>
          <w:sz w:val="40"/>
          <w:szCs w:val="40"/>
        </w:rPr>
      </w:pPr>
      <w:r>
        <w:rPr>
          <w:b/>
          <w:sz w:val="40"/>
          <w:szCs w:val="40"/>
        </w:rPr>
        <w:t>Section 3</w:t>
      </w:r>
    </w:p>
    <w:p w14:paraId="3C790893" w14:textId="77777777" w:rsidR="00972FF1" w:rsidRDefault="00972FF1">
      <w:pPr>
        <w:ind w:left="0" w:hanging="2"/>
      </w:pPr>
    </w:p>
    <w:p w14:paraId="0A4AB7DD" w14:textId="77777777" w:rsidR="00972FF1" w:rsidRDefault="00972FF1">
      <w:pPr>
        <w:ind w:left="0" w:hanging="2"/>
      </w:pPr>
    </w:p>
    <w:p w14:paraId="6F7C5633" w14:textId="77777777" w:rsidR="00972FF1" w:rsidRDefault="00000000">
      <w:pPr>
        <w:ind w:left="3" w:hanging="5"/>
        <w:jc w:val="center"/>
        <w:rPr>
          <w:b/>
          <w:color w:val="31849B" w:themeColor="accent5" w:themeShade="BF"/>
          <w:sz w:val="48"/>
          <w:szCs w:val="48"/>
        </w:rPr>
      </w:pPr>
      <w:r>
        <w:rPr>
          <w:b/>
          <w:color w:val="31849B" w:themeColor="accent5" w:themeShade="BF"/>
          <w:sz w:val="48"/>
          <w:szCs w:val="48"/>
        </w:rPr>
        <w:t>System design and implementation</w:t>
      </w:r>
    </w:p>
    <w:p w14:paraId="1003D638" w14:textId="77777777" w:rsidR="00972FF1" w:rsidRDefault="00000000">
      <w:pPr>
        <w:ind w:left="2" w:hanging="4"/>
        <w:jc w:val="center"/>
        <w:rPr>
          <w:b/>
          <w:color w:val="31849B" w:themeColor="accent5" w:themeShade="BF"/>
          <w:sz w:val="44"/>
          <w:szCs w:val="44"/>
          <w:vertAlign w:val="superscript"/>
        </w:rPr>
      </w:pPr>
      <w:r>
        <w:rPr>
          <w:b/>
          <w:color w:val="31849B" w:themeColor="accent5" w:themeShade="BF"/>
          <w:sz w:val="44"/>
          <w:szCs w:val="44"/>
        </w:rPr>
        <w:t xml:space="preserve">3.1 Design Constraints </w:t>
      </w:r>
      <w:r>
        <w:rPr>
          <w:b/>
          <w:color w:val="31849B" w:themeColor="accent5" w:themeShade="BF"/>
          <w:sz w:val="44"/>
          <w:szCs w:val="44"/>
          <w:vertAlign w:val="superscript"/>
        </w:rPr>
        <w:t>[2]</w:t>
      </w:r>
    </w:p>
    <w:p w14:paraId="7E3DE733" w14:textId="77777777" w:rsidR="00972FF1" w:rsidRDefault="00972FF1">
      <w:pPr>
        <w:ind w:left="2" w:hanging="4"/>
        <w:rPr>
          <w:b/>
          <w:sz w:val="44"/>
          <w:szCs w:val="44"/>
        </w:rPr>
      </w:pPr>
    </w:p>
    <w:p w14:paraId="46A187D6" w14:textId="77777777" w:rsidR="006472D2" w:rsidRDefault="006472D2" w:rsidP="006472D2">
      <w:pPr>
        <w:ind w:left="0" w:hanging="2"/>
      </w:pPr>
      <w:r w:rsidRPr="006472D2">
        <w:t>This section outlines the technical design and practical implementation of the UAV quadcopter. The design process involved both theoretical analysis and hands-on assembly, guided by component specifications, control logic, and aerodynamics principles. The following subsections describe the design constraints, methodology, and detailed integration of subsystems.</w:t>
      </w:r>
    </w:p>
    <w:p w14:paraId="00D85BD8" w14:textId="77777777" w:rsidR="006472D2" w:rsidRPr="006472D2" w:rsidRDefault="006472D2" w:rsidP="006472D2">
      <w:pPr>
        <w:ind w:left="0" w:hanging="2"/>
        <w:rPr>
          <w:b/>
          <w:bCs/>
          <w:color w:val="4F81BD" w:themeColor="accent1"/>
          <w:lang w:val="en-GB"/>
        </w:rPr>
      </w:pPr>
      <w:r w:rsidRPr="006472D2">
        <w:rPr>
          <w:b/>
          <w:bCs/>
          <w:color w:val="4F81BD" w:themeColor="accent1"/>
          <w:lang w:val="en-GB"/>
        </w:rPr>
        <w:t>3.1.1 Electrical and Power Constraints</w:t>
      </w:r>
    </w:p>
    <w:p w14:paraId="0748146F" w14:textId="77777777" w:rsidR="006472D2" w:rsidRPr="006472D2" w:rsidRDefault="006472D2" w:rsidP="006472D2">
      <w:pPr>
        <w:pBdr>
          <w:bottom w:val="single" w:sz="6" w:space="1" w:color="auto"/>
        </w:pBdr>
        <w:ind w:left="0" w:hanging="2"/>
        <w:rPr>
          <w:lang w:val="en-GB"/>
        </w:rPr>
      </w:pPr>
      <w:r w:rsidRPr="006472D2">
        <w:rPr>
          <w:lang w:val="en-GB"/>
        </w:rPr>
        <w:t>The drone is powered by an 11.1V 5200mAh Li-Po battery, which had to meet the combined current draw of four brushless motors and the flight controller. To avoid voltage sag, the selected Electronic Speed Controllers (ESCs) were rated at 30A, exceeding the estimated maximum current draw by a safe margin of 20–30%. In testing, power issues such as insufficient voltage caused pre-arm failures, forcing hardware swaps and charging workarounds.</w:t>
      </w:r>
    </w:p>
    <w:p w14:paraId="2B473413" w14:textId="77777777" w:rsidR="00FD4F49" w:rsidRPr="006472D2" w:rsidRDefault="00FD4F49" w:rsidP="006472D2">
      <w:pPr>
        <w:ind w:left="0" w:hanging="2"/>
        <w:rPr>
          <w:b/>
          <w:bCs/>
          <w:lang w:val="en-GB"/>
        </w:rPr>
      </w:pPr>
    </w:p>
    <w:p w14:paraId="2C680CA5" w14:textId="77777777" w:rsidR="006472D2" w:rsidRPr="006472D2" w:rsidRDefault="006472D2" w:rsidP="006472D2">
      <w:pPr>
        <w:ind w:left="0" w:hanging="2"/>
        <w:rPr>
          <w:b/>
          <w:bCs/>
          <w:color w:val="4F81BD" w:themeColor="accent1"/>
          <w:lang w:val="en-GB"/>
        </w:rPr>
      </w:pPr>
      <w:r w:rsidRPr="006472D2">
        <w:rPr>
          <w:b/>
          <w:bCs/>
          <w:color w:val="4F81BD" w:themeColor="accent1"/>
          <w:lang w:val="en-GB"/>
        </w:rPr>
        <w:t>3.1.2 Frame and Structural Constraints</w:t>
      </w:r>
    </w:p>
    <w:p w14:paraId="2EB9DAA7" w14:textId="77777777" w:rsidR="006472D2" w:rsidRPr="006472D2" w:rsidRDefault="006472D2" w:rsidP="006472D2">
      <w:pPr>
        <w:pBdr>
          <w:bottom w:val="single" w:sz="6" w:space="1" w:color="auto"/>
        </w:pBdr>
        <w:ind w:left="0" w:hanging="2"/>
        <w:rPr>
          <w:lang w:val="en-GB"/>
        </w:rPr>
      </w:pPr>
      <w:r w:rsidRPr="006472D2">
        <w:rPr>
          <w:lang w:val="en-GB"/>
        </w:rPr>
        <w:t>The frame provided was incomplete—it lacked a proper mounting head for the flight controller. This required a custom solution, where a small orange prototyping board was repurposed to act as a stable mounting surface for the Pixhawk 2.4.8 controller and GPS module. Additionally, all wiring had to be routed in limited space, taking into account vibration, airflow, and ease of maintenance.</w:t>
      </w:r>
    </w:p>
    <w:p w14:paraId="202EF283" w14:textId="77777777" w:rsidR="00FD4F49" w:rsidRPr="006472D2" w:rsidRDefault="00FD4F49" w:rsidP="006472D2">
      <w:pPr>
        <w:ind w:left="0" w:hanging="2"/>
        <w:rPr>
          <w:b/>
          <w:bCs/>
          <w:lang w:val="en-GB"/>
        </w:rPr>
      </w:pPr>
    </w:p>
    <w:p w14:paraId="207FD3BE" w14:textId="77777777" w:rsidR="006472D2" w:rsidRPr="006472D2" w:rsidRDefault="006472D2" w:rsidP="006472D2">
      <w:pPr>
        <w:ind w:left="0" w:hanging="2"/>
        <w:rPr>
          <w:b/>
          <w:bCs/>
          <w:color w:val="4F81BD" w:themeColor="accent1"/>
          <w:lang w:val="en-GB"/>
        </w:rPr>
      </w:pPr>
      <w:r w:rsidRPr="006472D2">
        <w:rPr>
          <w:b/>
          <w:bCs/>
          <w:color w:val="4F81BD" w:themeColor="accent1"/>
          <w:lang w:val="en-GB"/>
        </w:rPr>
        <w:t>3.1.3 Component Compatibility</w:t>
      </w:r>
    </w:p>
    <w:p w14:paraId="62EAD153" w14:textId="77777777" w:rsidR="006472D2" w:rsidRPr="006472D2" w:rsidRDefault="006472D2" w:rsidP="006472D2">
      <w:pPr>
        <w:pBdr>
          <w:bottom w:val="single" w:sz="6" w:space="1" w:color="auto"/>
        </w:pBdr>
        <w:ind w:left="0" w:hanging="2"/>
        <w:rPr>
          <w:lang w:val="en-GB"/>
        </w:rPr>
      </w:pPr>
      <w:r w:rsidRPr="006472D2">
        <w:rPr>
          <w:lang w:val="en-GB"/>
        </w:rPr>
        <w:t>Not all components worked seamlessly out of the box. The Pixhawk 2.4.8 controller had compatibility issues with the latest QGroundControl and Mission Planner firmware, resulting in persistent pre-arm errors. A downgrade to older software versions was necessary for successful setup and operation. Similarly, the initial GPS module failed to establish a lock, which was only resolved by replacing it with a compatible M8N GPS unit.</w:t>
      </w:r>
    </w:p>
    <w:p w14:paraId="0CD9E224" w14:textId="77777777" w:rsidR="00FD4F49" w:rsidRPr="006472D2" w:rsidRDefault="00FD4F49" w:rsidP="006472D2">
      <w:pPr>
        <w:ind w:left="0" w:hanging="2"/>
        <w:rPr>
          <w:b/>
          <w:bCs/>
          <w:lang w:val="en-GB"/>
        </w:rPr>
      </w:pPr>
    </w:p>
    <w:p w14:paraId="2CE01D8C" w14:textId="77777777" w:rsidR="006472D2" w:rsidRPr="006472D2" w:rsidRDefault="006472D2" w:rsidP="006472D2">
      <w:pPr>
        <w:ind w:left="0" w:hanging="2"/>
        <w:rPr>
          <w:b/>
          <w:bCs/>
          <w:color w:val="4F81BD" w:themeColor="accent1"/>
          <w:lang w:val="en-GB"/>
        </w:rPr>
      </w:pPr>
      <w:r w:rsidRPr="006472D2">
        <w:rPr>
          <w:b/>
          <w:bCs/>
          <w:color w:val="4F81BD" w:themeColor="accent1"/>
          <w:lang w:val="en-GB"/>
        </w:rPr>
        <w:t>3.1.4 Propulsion and Motor Constraints</w:t>
      </w:r>
    </w:p>
    <w:p w14:paraId="2CDA4739" w14:textId="77777777" w:rsidR="006472D2" w:rsidRPr="006472D2" w:rsidRDefault="006472D2" w:rsidP="006472D2">
      <w:pPr>
        <w:pBdr>
          <w:bottom w:val="single" w:sz="6" w:space="1" w:color="auto"/>
        </w:pBdr>
        <w:ind w:left="0" w:hanging="2"/>
        <w:rPr>
          <w:lang w:val="en-GB"/>
        </w:rPr>
      </w:pPr>
      <w:r w:rsidRPr="006472D2">
        <w:rPr>
          <w:lang w:val="en-GB"/>
        </w:rPr>
        <w:t>The drone uses EMAX XA2212 1400KV brushless motors paired with 10×4.5-inch propellers. The motor-to-propeller match had to balance thrust, weight, and efficiency. Motors were tested for direction and RPM control, but inconsistent ESC connections and poor soldering introduced signal issues that affected thrust symmetry. These issues were only resolved after complete rewiring and soldering of the ESCs and motors.</w:t>
      </w:r>
    </w:p>
    <w:p w14:paraId="6677A8D6" w14:textId="77777777" w:rsidR="00FD4F49" w:rsidRPr="006472D2" w:rsidRDefault="00FD4F49" w:rsidP="006472D2">
      <w:pPr>
        <w:ind w:left="0" w:hanging="2"/>
        <w:rPr>
          <w:b/>
          <w:bCs/>
          <w:lang w:val="en-GB"/>
        </w:rPr>
      </w:pPr>
    </w:p>
    <w:p w14:paraId="717E2E37" w14:textId="77777777" w:rsidR="006472D2" w:rsidRPr="006472D2" w:rsidRDefault="006472D2" w:rsidP="006472D2">
      <w:pPr>
        <w:ind w:left="0" w:hanging="2"/>
        <w:rPr>
          <w:b/>
          <w:bCs/>
          <w:color w:val="4F81BD" w:themeColor="accent1"/>
          <w:lang w:val="en-GB"/>
        </w:rPr>
      </w:pPr>
      <w:r w:rsidRPr="006472D2">
        <w:rPr>
          <w:b/>
          <w:bCs/>
          <w:color w:val="4F81BD" w:themeColor="accent1"/>
          <w:lang w:val="en-GB"/>
        </w:rPr>
        <w:t>3.1.5 Signal and Control Constraints</w:t>
      </w:r>
    </w:p>
    <w:p w14:paraId="10BFEB45" w14:textId="77777777" w:rsidR="006472D2" w:rsidRPr="006472D2" w:rsidRDefault="006472D2" w:rsidP="006472D2">
      <w:pPr>
        <w:pBdr>
          <w:bottom w:val="single" w:sz="6" w:space="1" w:color="auto"/>
        </w:pBdr>
        <w:ind w:left="0" w:hanging="2"/>
        <w:rPr>
          <w:lang w:val="en-GB"/>
        </w:rPr>
      </w:pPr>
      <w:r w:rsidRPr="006472D2">
        <w:rPr>
          <w:lang w:val="en-GB"/>
        </w:rPr>
        <w:t>The control system uses a FlySky FS-i6 transmitter and FS-iA6 receiver. Because the receiver outputs PWM signals while the Pixhawk requires PPM or SBUS, a PPM encoder was used to bridge the two. Signal misalignment and improper channel mapping initially led to incorrect motor responses, requiring careful calibration and signal tracing to ensure reliable flight control.</w:t>
      </w:r>
    </w:p>
    <w:p w14:paraId="30CAA111" w14:textId="77777777" w:rsidR="00FD4F49" w:rsidRPr="006472D2" w:rsidRDefault="00FD4F49" w:rsidP="00FD4F49">
      <w:pPr>
        <w:ind w:left="0" w:hanging="2"/>
        <w:rPr>
          <w:b/>
          <w:bCs/>
          <w:lang w:val="en-GB"/>
        </w:rPr>
      </w:pPr>
    </w:p>
    <w:p w14:paraId="0B27BFCA" w14:textId="77777777" w:rsidR="006472D2" w:rsidRPr="006472D2" w:rsidRDefault="006472D2" w:rsidP="006472D2">
      <w:pPr>
        <w:ind w:left="0" w:hanging="2"/>
        <w:rPr>
          <w:b/>
          <w:bCs/>
          <w:color w:val="4F81BD" w:themeColor="accent1"/>
          <w:lang w:val="en-GB"/>
        </w:rPr>
      </w:pPr>
      <w:r w:rsidRPr="006472D2">
        <w:rPr>
          <w:b/>
          <w:bCs/>
          <w:color w:val="4F81BD" w:themeColor="accent1"/>
          <w:lang w:val="en-GB"/>
        </w:rPr>
        <w:t>3.1.6 Safety and Stability Considerations</w:t>
      </w:r>
    </w:p>
    <w:p w14:paraId="0EF57064" w14:textId="77777777" w:rsidR="006472D2" w:rsidRPr="006472D2" w:rsidRDefault="006472D2" w:rsidP="006472D2">
      <w:pPr>
        <w:ind w:left="0" w:hanging="2"/>
        <w:rPr>
          <w:lang w:val="en-GB"/>
        </w:rPr>
      </w:pPr>
      <w:r w:rsidRPr="006472D2">
        <w:rPr>
          <w:lang w:val="en-GB"/>
        </w:rPr>
        <w:t>Due to the absence of protective guards or a housing unit, safety during testing had to be managed through controlled indoor environments and physical distance from the propellers. Vibrations from the motors also posed a risk to sensor accuracy, which was mitigated using silicon mounts and vibration-damping pads under the flight controller.</w:t>
      </w:r>
    </w:p>
    <w:p w14:paraId="150127B2" w14:textId="77777777" w:rsidR="00972FF1" w:rsidRDefault="00972FF1">
      <w:pPr>
        <w:ind w:left="0" w:hanging="2"/>
      </w:pPr>
    </w:p>
    <w:p w14:paraId="685C9F12" w14:textId="77777777" w:rsidR="00972FF1" w:rsidRDefault="00000000">
      <w:pPr>
        <w:ind w:left="2" w:hanging="4"/>
        <w:jc w:val="center"/>
      </w:pPr>
      <w:r>
        <w:rPr>
          <w:b/>
          <w:color w:val="31849B" w:themeColor="accent5" w:themeShade="BF"/>
          <w:sz w:val="44"/>
          <w:szCs w:val="44"/>
        </w:rPr>
        <w:t>3.2 Design methodology</w:t>
      </w:r>
    </w:p>
    <w:p w14:paraId="55D7C1A4" w14:textId="77777777" w:rsidR="00A91DE0" w:rsidRPr="00A91DE0" w:rsidRDefault="00A91DE0" w:rsidP="00A91DE0">
      <w:pPr>
        <w:ind w:left="0" w:hanging="2"/>
        <w:rPr>
          <w:lang w:val="en-GB"/>
        </w:rPr>
      </w:pPr>
      <w:r w:rsidRPr="00A91DE0">
        <w:rPr>
          <w:lang w:val="en-GB"/>
        </w:rPr>
        <w:t>he development of the quadcopter followed a bottom-up hardware-first approach, beginning with the selection of essential components and progressing through physical assembly, software configuration, and iterative testing. This methodology allowed for real-time troubleshooting and ensured that each subsystem functioned correctly before full integration.</w:t>
      </w:r>
    </w:p>
    <w:p w14:paraId="512C8DA4" w14:textId="77777777" w:rsidR="00A91DE0" w:rsidRPr="00A91DE0" w:rsidRDefault="00A91DE0" w:rsidP="00A91DE0">
      <w:pPr>
        <w:ind w:left="0" w:hanging="2"/>
        <w:rPr>
          <w:b/>
          <w:bCs/>
          <w:lang w:val="en-GB"/>
        </w:rPr>
      </w:pPr>
      <w:r w:rsidRPr="00A91DE0">
        <w:rPr>
          <w:b/>
          <w:bCs/>
          <w:lang w:val="en-GB"/>
        </w:rPr>
        <w:t>Step 1: Component Selection and Sourcing</w:t>
      </w:r>
    </w:p>
    <w:p w14:paraId="3542A272" w14:textId="77777777" w:rsidR="00A91DE0" w:rsidRPr="00A91DE0" w:rsidRDefault="00A91DE0" w:rsidP="00A91DE0">
      <w:pPr>
        <w:ind w:left="0" w:hanging="2"/>
        <w:rPr>
          <w:lang w:val="en-GB"/>
        </w:rPr>
      </w:pPr>
      <w:r w:rsidRPr="00A91DE0">
        <w:rPr>
          <w:lang w:val="en-GB"/>
        </w:rPr>
        <w:t>The project utilized pre-acquired components, including:</w:t>
      </w:r>
    </w:p>
    <w:p w14:paraId="585ECF65" w14:textId="77777777" w:rsidR="00A91DE0" w:rsidRPr="00A91DE0" w:rsidRDefault="00A91DE0" w:rsidP="00A91DE0">
      <w:pPr>
        <w:numPr>
          <w:ilvl w:val="0"/>
          <w:numId w:val="22"/>
        </w:numPr>
        <w:ind w:left="0" w:hanging="2"/>
        <w:rPr>
          <w:lang w:val="en-GB"/>
        </w:rPr>
      </w:pPr>
      <w:r w:rsidRPr="00A91DE0">
        <w:rPr>
          <w:lang w:val="en-GB"/>
        </w:rPr>
        <w:t>Pixhawk 2.4.8 flight controller</w:t>
      </w:r>
    </w:p>
    <w:p w14:paraId="484749AE" w14:textId="77777777" w:rsidR="00A91DE0" w:rsidRPr="00A91DE0" w:rsidRDefault="00A91DE0" w:rsidP="00A91DE0">
      <w:pPr>
        <w:numPr>
          <w:ilvl w:val="0"/>
          <w:numId w:val="22"/>
        </w:numPr>
        <w:ind w:left="0" w:hanging="2"/>
        <w:rPr>
          <w:lang w:val="en-GB"/>
        </w:rPr>
      </w:pPr>
      <w:r w:rsidRPr="00A91DE0">
        <w:rPr>
          <w:lang w:val="en-GB"/>
        </w:rPr>
        <w:t>EMAX XA2212 1400KV brushless motors</w:t>
      </w:r>
    </w:p>
    <w:p w14:paraId="71E278F1" w14:textId="77777777" w:rsidR="00A91DE0" w:rsidRPr="00A91DE0" w:rsidRDefault="00A91DE0" w:rsidP="00A91DE0">
      <w:pPr>
        <w:numPr>
          <w:ilvl w:val="0"/>
          <w:numId w:val="22"/>
        </w:numPr>
        <w:ind w:left="0" w:hanging="2"/>
        <w:rPr>
          <w:lang w:val="en-GB"/>
        </w:rPr>
      </w:pPr>
      <w:r w:rsidRPr="00A91DE0">
        <w:rPr>
          <w:lang w:val="en-GB"/>
        </w:rPr>
        <w:t>30A ESCs</w:t>
      </w:r>
    </w:p>
    <w:p w14:paraId="1846A280" w14:textId="77777777" w:rsidR="00A91DE0" w:rsidRPr="00A91DE0" w:rsidRDefault="00A91DE0" w:rsidP="00A91DE0">
      <w:pPr>
        <w:numPr>
          <w:ilvl w:val="0"/>
          <w:numId w:val="22"/>
        </w:numPr>
        <w:ind w:left="0" w:hanging="2"/>
        <w:rPr>
          <w:lang w:val="en-GB"/>
        </w:rPr>
      </w:pPr>
      <w:r w:rsidRPr="00A91DE0">
        <w:rPr>
          <w:lang w:val="en-GB"/>
        </w:rPr>
        <w:t>11.1V 5200mAh Li-Po battery</w:t>
      </w:r>
    </w:p>
    <w:p w14:paraId="68D4C02B" w14:textId="77777777" w:rsidR="00A91DE0" w:rsidRPr="00A91DE0" w:rsidRDefault="00A91DE0" w:rsidP="00A91DE0">
      <w:pPr>
        <w:numPr>
          <w:ilvl w:val="0"/>
          <w:numId w:val="22"/>
        </w:numPr>
        <w:ind w:left="0" w:hanging="2"/>
        <w:rPr>
          <w:lang w:val="en-GB"/>
        </w:rPr>
      </w:pPr>
      <w:r w:rsidRPr="00A91DE0">
        <w:rPr>
          <w:lang w:val="en-GB"/>
        </w:rPr>
        <w:t>FlySky FS-i6 transmitter and FS-iA6 receiver</w:t>
      </w:r>
    </w:p>
    <w:p w14:paraId="44DD3040" w14:textId="77777777" w:rsidR="00A91DE0" w:rsidRPr="00A91DE0" w:rsidRDefault="00A91DE0" w:rsidP="00A91DE0">
      <w:pPr>
        <w:numPr>
          <w:ilvl w:val="0"/>
          <w:numId w:val="22"/>
        </w:numPr>
        <w:ind w:left="0" w:hanging="2"/>
        <w:rPr>
          <w:lang w:val="en-GB"/>
        </w:rPr>
      </w:pPr>
      <w:r w:rsidRPr="00A91DE0">
        <w:rPr>
          <w:lang w:val="en-GB"/>
        </w:rPr>
        <w:t>M8N GPS module (after replacement)</w:t>
      </w:r>
    </w:p>
    <w:p w14:paraId="7490E00A" w14:textId="77777777" w:rsidR="00A91DE0" w:rsidRDefault="00A91DE0" w:rsidP="00A91DE0">
      <w:pPr>
        <w:pBdr>
          <w:bottom w:val="single" w:sz="6" w:space="1" w:color="auto"/>
        </w:pBdr>
        <w:ind w:left="0" w:hanging="2"/>
        <w:rPr>
          <w:lang w:val="en-GB"/>
        </w:rPr>
      </w:pPr>
      <w:r w:rsidRPr="00A91DE0">
        <w:rPr>
          <w:lang w:val="en-GB"/>
        </w:rPr>
        <w:t>Each component was evaluated for compatibility in terms of voltage, current ratings, and communication protocols. Initial constraints like missing frame parts and failing GPS hardware influenced later decisions, such as the use of a custom-built mounting board and software downgrades.</w:t>
      </w:r>
    </w:p>
    <w:p w14:paraId="299A6A58" w14:textId="77777777" w:rsidR="00FD4F49" w:rsidRDefault="00FD4F49" w:rsidP="00A91DE0">
      <w:pPr>
        <w:ind w:left="0" w:hanging="2"/>
        <w:rPr>
          <w:lang w:val="en-GB"/>
        </w:rPr>
      </w:pPr>
    </w:p>
    <w:p w14:paraId="3C028DF2" w14:textId="77777777" w:rsidR="00FD4F49" w:rsidRPr="00A91DE0" w:rsidRDefault="00FD4F49" w:rsidP="00A91DE0">
      <w:pPr>
        <w:ind w:left="0" w:hanging="2"/>
        <w:rPr>
          <w:lang w:val="en-GB"/>
        </w:rPr>
      </w:pPr>
    </w:p>
    <w:p w14:paraId="74EFC2D6" w14:textId="77777777" w:rsidR="00A91DE0" w:rsidRPr="00A91DE0" w:rsidRDefault="00A91DE0" w:rsidP="00A91DE0">
      <w:pPr>
        <w:ind w:left="0" w:hanging="2"/>
        <w:rPr>
          <w:b/>
          <w:bCs/>
          <w:lang w:val="en-GB"/>
        </w:rPr>
      </w:pPr>
      <w:r w:rsidRPr="00A91DE0">
        <w:rPr>
          <w:b/>
          <w:bCs/>
          <w:lang w:val="en-GB"/>
        </w:rPr>
        <w:t>Step 2: Frame Assembly and Mechanical Construction</w:t>
      </w:r>
    </w:p>
    <w:p w14:paraId="2D127877" w14:textId="77777777" w:rsidR="00A91DE0" w:rsidRDefault="00A91DE0" w:rsidP="00A91DE0">
      <w:pPr>
        <w:pBdr>
          <w:bottom w:val="single" w:sz="6" w:space="1" w:color="auto"/>
        </w:pBdr>
        <w:ind w:left="0" w:hanging="2"/>
        <w:rPr>
          <w:lang w:val="en-GB"/>
        </w:rPr>
      </w:pPr>
      <w:r w:rsidRPr="00A91DE0">
        <w:rPr>
          <w:lang w:val="en-GB"/>
        </w:rPr>
        <w:t>The quadcopter's frame was assembled in an X-configuration. Each motor was mounted at the end of an arm, with clockwise and counterclockwise rotation assigned diagonally to counter torque. Due to the absence of a factory mounting platform, the head section was improvised using a prototyping board to securely mount the flight controller and GPS module. Additional silicon padding was used to reduce motor-induced vibrations.</w:t>
      </w:r>
    </w:p>
    <w:p w14:paraId="065173C1" w14:textId="77777777" w:rsidR="00FD4F49" w:rsidRPr="00A91DE0" w:rsidRDefault="00FD4F49" w:rsidP="00A91DE0">
      <w:pPr>
        <w:ind w:left="0" w:hanging="2"/>
        <w:rPr>
          <w:lang w:val="en-GB"/>
        </w:rPr>
      </w:pPr>
    </w:p>
    <w:p w14:paraId="38A43649" w14:textId="77777777" w:rsidR="00A91DE0" w:rsidRPr="00A91DE0" w:rsidRDefault="00A91DE0" w:rsidP="00A91DE0">
      <w:pPr>
        <w:ind w:left="0" w:hanging="2"/>
        <w:rPr>
          <w:b/>
          <w:bCs/>
          <w:lang w:val="en-GB"/>
        </w:rPr>
      </w:pPr>
      <w:r w:rsidRPr="00A91DE0">
        <w:rPr>
          <w:b/>
          <w:bCs/>
          <w:lang w:val="en-GB"/>
        </w:rPr>
        <w:t>Step 3: Electrical Integration and Wiring</w:t>
      </w:r>
    </w:p>
    <w:p w14:paraId="0EC36C2F" w14:textId="77777777" w:rsidR="00A91DE0" w:rsidRPr="00A91DE0" w:rsidRDefault="00A91DE0" w:rsidP="00A91DE0">
      <w:pPr>
        <w:ind w:left="0" w:hanging="2"/>
        <w:rPr>
          <w:lang w:val="en-GB"/>
        </w:rPr>
      </w:pPr>
      <w:r w:rsidRPr="00A91DE0">
        <w:rPr>
          <w:lang w:val="en-GB"/>
        </w:rPr>
        <w:t>Each motor was connected to a dedicated ESC, which in turn was wired to the Pixhawk controller via the main output rail. Power was routed through a power distribution board, and the battery connector was adapted using a manual workaround due to a broken XT60 terminal. Care was taken to manage wire layout for both airflow and safety.</w:t>
      </w:r>
    </w:p>
    <w:p w14:paraId="7A19FC7F" w14:textId="77777777" w:rsidR="00A91DE0" w:rsidRDefault="00A91DE0" w:rsidP="00A91DE0">
      <w:pPr>
        <w:pBdr>
          <w:bottom w:val="single" w:sz="6" w:space="1" w:color="auto"/>
        </w:pBdr>
        <w:ind w:left="0" w:hanging="2"/>
        <w:rPr>
          <w:lang w:val="en-GB"/>
        </w:rPr>
      </w:pPr>
      <w:r w:rsidRPr="00A91DE0">
        <w:rPr>
          <w:lang w:val="en-GB"/>
        </w:rPr>
        <w:t>A PPM encoder was introduced between the receiver and the Pixhawk to convert multiple PWM signals into a single PPM signal stream. Channel mapping was then configured within QGroundControl.</w:t>
      </w:r>
    </w:p>
    <w:p w14:paraId="74F62987" w14:textId="77777777" w:rsidR="00FD4F49" w:rsidRPr="00A91DE0" w:rsidRDefault="00FD4F49" w:rsidP="00A91DE0">
      <w:pPr>
        <w:ind w:left="0" w:hanging="2"/>
        <w:rPr>
          <w:lang w:val="en-GB"/>
        </w:rPr>
      </w:pPr>
    </w:p>
    <w:p w14:paraId="51F88188" w14:textId="77777777" w:rsidR="00A91DE0" w:rsidRPr="00A91DE0" w:rsidRDefault="00A91DE0" w:rsidP="00A91DE0">
      <w:pPr>
        <w:ind w:left="0" w:hanging="2"/>
        <w:rPr>
          <w:b/>
          <w:bCs/>
          <w:lang w:val="en-GB"/>
        </w:rPr>
      </w:pPr>
      <w:r w:rsidRPr="00A91DE0">
        <w:rPr>
          <w:b/>
          <w:bCs/>
          <w:lang w:val="en-GB"/>
        </w:rPr>
        <w:t>Step 4: Software Setup and Calibration</w:t>
      </w:r>
    </w:p>
    <w:p w14:paraId="458E1FBD" w14:textId="77777777" w:rsidR="00A91DE0" w:rsidRPr="00A91DE0" w:rsidRDefault="00A91DE0" w:rsidP="00A91DE0">
      <w:pPr>
        <w:ind w:left="0" w:hanging="2"/>
        <w:rPr>
          <w:lang w:val="en-GB"/>
        </w:rPr>
      </w:pPr>
      <w:r w:rsidRPr="00A91DE0">
        <w:rPr>
          <w:lang w:val="en-GB"/>
        </w:rPr>
        <w:t>QGroundControl was used to install firmware, calibrate sensors, configure flight modes, and validate transmitter inputs. Initial attempts failed due to firmware compatibility issues with the Pixhawk 2.4.8. After consultation, an older version of Mission Planner was installed, and compatible firmware was flashed, resolving the “Pre-Arm Failed” error.</w:t>
      </w:r>
    </w:p>
    <w:p w14:paraId="78646D9F" w14:textId="77777777" w:rsidR="00A91DE0" w:rsidRPr="00A91DE0" w:rsidRDefault="00A91DE0" w:rsidP="00A91DE0">
      <w:pPr>
        <w:ind w:left="0" w:hanging="2"/>
        <w:rPr>
          <w:lang w:val="en-GB"/>
        </w:rPr>
      </w:pPr>
      <w:r w:rsidRPr="00A91DE0">
        <w:rPr>
          <w:lang w:val="en-GB"/>
        </w:rPr>
        <w:t>Calibration steps included:</w:t>
      </w:r>
    </w:p>
    <w:p w14:paraId="3FCE7668" w14:textId="77777777" w:rsidR="00A91DE0" w:rsidRPr="00A91DE0" w:rsidRDefault="00A91DE0" w:rsidP="00A91DE0">
      <w:pPr>
        <w:numPr>
          <w:ilvl w:val="0"/>
          <w:numId w:val="23"/>
        </w:numPr>
        <w:ind w:left="0" w:hanging="2"/>
        <w:rPr>
          <w:lang w:val="en-GB"/>
        </w:rPr>
      </w:pPr>
      <w:r w:rsidRPr="00A91DE0">
        <w:rPr>
          <w:lang w:val="en-GB"/>
        </w:rPr>
        <w:t>Accelerometer and gyroscope calibration</w:t>
      </w:r>
    </w:p>
    <w:p w14:paraId="6EA1412E" w14:textId="77777777" w:rsidR="00A91DE0" w:rsidRPr="00A91DE0" w:rsidRDefault="00A91DE0" w:rsidP="00A91DE0">
      <w:pPr>
        <w:numPr>
          <w:ilvl w:val="0"/>
          <w:numId w:val="23"/>
        </w:numPr>
        <w:ind w:left="0" w:hanging="2"/>
        <w:rPr>
          <w:lang w:val="en-GB"/>
        </w:rPr>
      </w:pPr>
      <w:r w:rsidRPr="00A91DE0">
        <w:rPr>
          <w:lang w:val="en-GB"/>
        </w:rPr>
        <w:t>Compass calibration (with updated GPS unit)</w:t>
      </w:r>
    </w:p>
    <w:p w14:paraId="3B4E73E7" w14:textId="77777777" w:rsidR="00A91DE0" w:rsidRPr="00A91DE0" w:rsidRDefault="00A91DE0" w:rsidP="00A91DE0">
      <w:pPr>
        <w:numPr>
          <w:ilvl w:val="0"/>
          <w:numId w:val="23"/>
        </w:numPr>
        <w:ind w:left="0" w:hanging="2"/>
        <w:rPr>
          <w:lang w:val="en-GB"/>
        </w:rPr>
      </w:pPr>
      <w:r w:rsidRPr="00A91DE0">
        <w:rPr>
          <w:lang w:val="en-GB"/>
        </w:rPr>
        <w:t>Radio transmitter input mapping</w:t>
      </w:r>
    </w:p>
    <w:p w14:paraId="4BC137DD" w14:textId="77777777" w:rsidR="00A91DE0" w:rsidRDefault="00A91DE0" w:rsidP="00A91DE0">
      <w:pPr>
        <w:numPr>
          <w:ilvl w:val="0"/>
          <w:numId w:val="23"/>
        </w:numPr>
        <w:pBdr>
          <w:bottom w:val="single" w:sz="6" w:space="1" w:color="auto"/>
        </w:pBdr>
        <w:ind w:left="0" w:hanging="2"/>
        <w:rPr>
          <w:lang w:val="en-GB"/>
        </w:rPr>
      </w:pPr>
      <w:r w:rsidRPr="00A91DE0">
        <w:rPr>
          <w:lang w:val="en-GB"/>
        </w:rPr>
        <w:t>ESC/motor direction and throttle range tests</w:t>
      </w:r>
    </w:p>
    <w:p w14:paraId="22A16B44" w14:textId="77777777" w:rsidR="00FD4F49" w:rsidRPr="00A91DE0" w:rsidRDefault="00FD4F49" w:rsidP="00FD4F49">
      <w:pPr>
        <w:ind w:leftChars="0" w:left="0" w:firstLineChars="0" w:firstLine="0"/>
        <w:rPr>
          <w:lang w:val="en-GB"/>
        </w:rPr>
      </w:pPr>
    </w:p>
    <w:p w14:paraId="4E88F60C" w14:textId="77777777" w:rsidR="00A91DE0" w:rsidRPr="00A91DE0" w:rsidRDefault="00A91DE0" w:rsidP="00A91DE0">
      <w:pPr>
        <w:ind w:left="0" w:hanging="2"/>
        <w:rPr>
          <w:b/>
          <w:bCs/>
          <w:lang w:val="en-GB"/>
        </w:rPr>
      </w:pPr>
      <w:r w:rsidRPr="00A91DE0">
        <w:rPr>
          <w:b/>
          <w:bCs/>
          <w:lang w:val="en-GB"/>
        </w:rPr>
        <w:t>Step 5: Initial Testing and Troubleshooting</w:t>
      </w:r>
    </w:p>
    <w:p w14:paraId="7753FF40" w14:textId="77777777" w:rsidR="00A91DE0" w:rsidRPr="00A91DE0" w:rsidRDefault="00A91DE0" w:rsidP="00A91DE0">
      <w:pPr>
        <w:ind w:left="0" w:hanging="2"/>
        <w:rPr>
          <w:lang w:val="en-GB"/>
        </w:rPr>
      </w:pPr>
      <w:r w:rsidRPr="00A91DE0">
        <w:rPr>
          <w:lang w:val="en-GB"/>
        </w:rPr>
        <w:t>Individual motor testing revealed issues such as faulty ESC soldering, incorrect motor numbering, and inconsistent signal reception. These were resolved through complete rewiring and manual soldering of the ESCs. Power issues were further mitigated by monitoring battery voltage and reducing load during test flights.</w:t>
      </w:r>
    </w:p>
    <w:p w14:paraId="6C7432BB" w14:textId="77777777" w:rsidR="00A91DE0" w:rsidRDefault="00A91DE0" w:rsidP="00A91DE0">
      <w:pPr>
        <w:pBdr>
          <w:bottom w:val="single" w:sz="6" w:space="1" w:color="auto"/>
        </w:pBdr>
        <w:ind w:left="0" w:hanging="2"/>
        <w:rPr>
          <w:lang w:val="en-GB"/>
        </w:rPr>
      </w:pPr>
      <w:r w:rsidRPr="00A91DE0">
        <w:rPr>
          <w:lang w:val="en-GB"/>
        </w:rPr>
        <w:t>After successful calibration and arming, the quadcopter achieved short hover flights indoors, validating core stability and thrust control. Due to time limitations, extended flight testing and sensor integration were deferred to the next project phase.</w:t>
      </w:r>
    </w:p>
    <w:p w14:paraId="2032C143" w14:textId="77777777" w:rsidR="00FD4F49" w:rsidRPr="00A91DE0" w:rsidRDefault="00FD4F49" w:rsidP="00A91DE0">
      <w:pPr>
        <w:ind w:left="0" w:hanging="2"/>
        <w:rPr>
          <w:lang w:val="en-GB"/>
        </w:rPr>
      </w:pPr>
    </w:p>
    <w:p w14:paraId="2E70F3E0" w14:textId="77777777" w:rsidR="00972FF1" w:rsidRDefault="00972FF1">
      <w:pPr>
        <w:ind w:left="0" w:hanging="2"/>
      </w:pPr>
    </w:p>
    <w:p w14:paraId="3E48A76D" w14:textId="77777777" w:rsidR="00972FF1" w:rsidRDefault="00972FF1">
      <w:pPr>
        <w:ind w:leftChars="0" w:left="0" w:firstLineChars="0" w:firstLine="0"/>
      </w:pPr>
    </w:p>
    <w:p w14:paraId="1A6CC911" w14:textId="77777777" w:rsidR="000C23CF" w:rsidRDefault="000C23CF">
      <w:pPr>
        <w:ind w:leftChars="0" w:left="0" w:firstLineChars="0" w:firstLine="0"/>
      </w:pPr>
    </w:p>
    <w:p w14:paraId="044BCC47" w14:textId="77777777" w:rsidR="00972FF1" w:rsidRDefault="00972FF1">
      <w:pPr>
        <w:ind w:left="0" w:hanging="2"/>
      </w:pPr>
    </w:p>
    <w:p w14:paraId="6AE884CD" w14:textId="77777777" w:rsidR="00972FF1" w:rsidRDefault="00000000">
      <w:pPr>
        <w:ind w:left="2" w:hanging="4"/>
        <w:jc w:val="center"/>
      </w:pPr>
      <w:r>
        <w:rPr>
          <w:b/>
          <w:color w:val="31849B" w:themeColor="accent5" w:themeShade="BF"/>
          <w:sz w:val="44"/>
          <w:szCs w:val="44"/>
        </w:rPr>
        <w:t>3.3 DESIGN, ANALYSIS AND FABRICATION</w:t>
      </w:r>
    </w:p>
    <w:p w14:paraId="753B9179" w14:textId="77777777" w:rsidR="00972FF1" w:rsidRDefault="00972FF1">
      <w:pPr>
        <w:ind w:left="0" w:hanging="2"/>
      </w:pPr>
    </w:p>
    <w:p w14:paraId="0948C978" w14:textId="17504575" w:rsidR="00972FF1" w:rsidRDefault="00A91DE0">
      <w:pPr>
        <w:ind w:left="0" w:hanging="2"/>
      </w:pPr>
      <w:r w:rsidRPr="00A91DE0">
        <w:t>&gt; *Note: Sections 3.3 and 3.4 draw from existing academic research to explain the theoretical principles and control design strategies relevant to this project. These sections have been adapted and referenced accordingly to support the practical implementation described in later sections.*</w:t>
      </w:r>
    </w:p>
    <w:p w14:paraId="4865B378" w14:textId="77777777" w:rsidR="00972FF1" w:rsidRDefault="00000000">
      <w:pPr>
        <w:ind w:left="0" w:hanging="2"/>
      </w:pPr>
      <w:r>
        <w:rPr>
          <w:noProof/>
        </w:rPr>
        <w:drawing>
          <wp:inline distT="0" distB="0" distL="0" distR="0" wp14:anchorId="15DC58EF" wp14:editId="414C9361">
            <wp:extent cx="3180080" cy="1565910"/>
            <wp:effectExtent l="0" t="0" r="1270" b="0"/>
            <wp:docPr id="96395299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2991" name="Picture 1" descr="A diagram of a network&#10;&#10;Description automatically generated"/>
                    <pic:cNvPicPr>
                      <a:picLocks noChangeAspect="1"/>
                    </pic:cNvPicPr>
                  </pic:nvPicPr>
                  <pic:blipFill>
                    <a:blip r:embed="rId14"/>
                    <a:stretch>
                      <a:fillRect/>
                    </a:stretch>
                  </pic:blipFill>
                  <pic:spPr>
                    <a:xfrm>
                      <a:off x="0" y="0"/>
                      <a:ext cx="3183538" cy="1567892"/>
                    </a:xfrm>
                    <a:prstGeom prst="rect">
                      <a:avLst/>
                    </a:prstGeom>
                  </pic:spPr>
                </pic:pic>
              </a:graphicData>
            </a:graphic>
          </wp:inline>
        </w:drawing>
      </w:r>
    </w:p>
    <w:p w14:paraId="00A2E940" w14:textId="77777777" w:rsidR="00972FF1" w:rsidRDefault="00972FF1">
      <w:pPr>
        <w:ind w:left="0" w:hanging="2"/>
      </w:pPr>
    </w:p>
    <w:p w14:paraId="04DAE9E3" w14:textId="77777777" w:rsidR="00972FF1" w:rsidRDefault="00000000">
      <w:pPr>
        <w:ind w:left="0" w:hanging="2"/>
      </w:pPr>
      <w:r>
        <w:t>Figure (1) schematic diagram of quadcopter</w:t>
      </w:r>
    </w:p>
    <w:p w14:paraId="5D4B4E54" w14:textId="77777777" w:rsidR="00972FF1" w:rsidRDefault="00972FF1">
      <w:pPr>
        <w:ind w:left="0" w:hanging="2"/>
      </w:pPr>
    </w:p>
    <w:p w14:paraId="2D08DFF1" w14:textId="77777777" w:rsidR="00972FF1" w:rsidRDefault="00972FF1">
      <w:pPr>
        <w:ind w:left="0" w:hanging="2"/>
      </w:pPr>
    </w:p>
    <w:p w14:paraId="4883D899" w14:textId="77777777" w:rsidR="00972FF1" w:rsidRDefault="00000000">
      <w:pPr>
        <w:ind w:left="0" w:hanging="2"/>
        <w:rPr>
          <w:vertAlign w:val="superscript"/>
          <w:lang w:val="en-GB"/>
        </w:rPr>
      </w:pPr>
      <w:r>
        <w:rPr>
          <w:b/>
          <w:bCs/>
          <w:lang w:val="en-GB"/>
        </w:rPr>
        <w:t xml:space="preserve">Quadcopter flight dynamics </w:t>
      </w:r>
      <w:r>
        <w:rPr>
          <w:b/>
          <w:bCs/>
          <w:vertAlign w:val="superscript"/>
          <w:lang w:val="en-GB"/>
        </w:rPr>
        <w:t>[3]</w:t>
      </w:r>
    </w:p>
    <w:p w14:paraId="05193A54" w14:textId="77777777" w:rsidR="00972FF1" w:rsidRDefault="00000000">
      <w:pPr>
        <w:ind w:left="0" w:hanging="2"/>
        <w:rPr>
          <w:lang w:val="en-GB"/>
        </w:rPr>
      </w:pPr>
      <w:r>
        <w:rPr>
          <w:lang w:val="en-GB"/>
        </w:rPr>
        <w:t>Quadcopter operates within two frames of reference. First is its own frame of reference which is termed as body frame whereas the second is measured relative to world frame of reference which is termed as inertial frame. In case of body frame, the rotor axes are pointing in positive z direction with the arms pointing in x and y directions (Fig 2) while in case of inertial frame, the gravity pointing in the negative z direction (Fig 3).</w:t>
      </w:r>
    </w:p>
    <w:p w14:paraId="33DF6CB4" w14:textId="77777777" w:rsidR="00972FF1" w:rsidRDefault="00000000">
      <w:pPr>
        <w:ind w:left="0" w:hanging="2"/>
      </w:pPr>
      <w:r>
        <w:rPr>
          <w:noProof/>
        </w:rPr>
        <w:drawing>
          <wp:inline distT="0" distB="0" distL="0" distR="0" wp14:anchorId="31BEBFD0" wp14:editId="7DD164A7">
            <wp:extent cx="2675890" cy="2771140"/>
            <wp:effectExtent l="0" t="0" r="0" b="0"/>
            <wp:docPr id="1370136469" name="Picture 1" descr="A diagram of a thru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36469" name="Picture 1" descr="A diagram of a thrust&#10;&#10;Description automatically generated"/>
                    <pic:cNvPicPr>
                      <a:picLocks noChangeAspect="1"/>
                    </pic:cNvPicPr>
                  </pic:nvPicPr>
                  <pic:blipFill>
                    <a:blip r:embed="rId15"/>
                    <a:stretch>
                      <a:fillRect/>
                    </a:stretch>
                  </pic:blipFill>
                  <pic:spPr>
                    <a:xfrm>
                      <a:off x="0" y="0"/>
                      <a:ext cx="2676190" cy="2771429"/>
                    </a:xfrm>
                    <a:prstGeom prst="rect">
                      <a:avLst/>
                    </a:prstGeom>
                  </pic:spPr>
                </pic:pic>
              </a:graphicData>
            </a:graphic>
          </wp:inline>
        </w:drawing>
      </w:r>
      <w:r>
        <w:rPr>
          <w:noProof/>
        </w:rPr>
        <w:drawing>
          <wp:inline distT="0" distB="0" distL="0" distR="0" wp14:anchorId="650F4F8E" wp14:editId="176BE237">
            <wp:extent cx="2933700" cy="2632075"/>
            <wp:effectExtent l="0" t="0" r="0" b="0"/>
            <wp:docPr id="96880496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4969" name="Picture 1" descr="A diagram of a graph&#10;&#10;Description automatically generated"/>
                    <pic:cNvPicPr>
                      <a:picLocks noChangeAspect="1"/>
                    </pic:cNvPicPr>
                  </pic:nvPicPr>
                  <pic:blipFill>
                    <a:blip r:embed="rId16"/>
                    <a:stretch>
                      <a:fillRect/>
                    </a:stretch>
                  </pic:blipFill>
                  <pic:spPr>
                    <a:xfrm>
                      <a:off x="0" y="0"/>
                      <a:ext cx="2940796" cy="2638245"/>
                    </a:xfrm>
                    <a:prstGeom prst="rect">
                      <a:avLst/>
                    </a:prstGeom>
                  </pic:spPr>
                </pic:pic>
              </a:graphicData>
            </a:graphic>
          </wp:inline>
        </w:drawing>
      </w:r>
    </w:p>
    <w:p w14:paraId="1D59F41C" w14:textId="77777777" w:rsidR="00972FF1" w:rsidRDefault="00000000">
      <w:pPr>
        <w:ind w:left="0" w:hanging="2"/>
      </w:pPr>
      <w:r>
        <w:tab/>
      </w:r>
      <w:r>
        <w:tab/>
      </w:r>
      <w:r>
        <w:tab/>
      </w:r>
      <w:r>
        <w:tab/>
      </w:r>
      <w:r>
        <w:tab/>
      </w:r>
      <w:r>
        <w:tab/>
      </w:r>
      <w:r>
        <w:tab/>
      </w:r>
      <w:r>
        <w:rPr>
          <w:b/>
          <w:bCs/>
        </w:rPr>
        <w:t>Fig.3. Inertial frame</w:t>
      </w:r>
    </w:p>
    <w:p w14:paraId="1EF68AEC" w14:textId="77777777" w:rsidR="00972FF1" w:rsidRDefault="00000000">
      <w:pPr>
        <w:ind w:left="0" w:hanging="2"/>
      </w:pPr>
      <w:r>
        <w:rPr>
          <w:b/>
          <w:bCs/>
        </w:rPr>
        <w:t>Fig. 2. Body frame</w:t>
      </w:r>
    </w:p>
    <w:p w14:paraId="733C54C6" w14:textId="77777777" w:rsidR="00972FF1" w:rsidRDefault="00972FF1">
      <w:pPr>
        <w:ind w:left="0" w:hanging="2"/>
      </w:pPr>
    </w:p>
    <w:p w14:paraId="6C8D3659" w14:textId="77777777" w:rsidR="00972FF1" w:rsidRDefault="00972FF1">
      <w:pPr>
        <w:ind w:left="0" w:hanging="2"/>
      </w:pPr>
    </w:p>
    <w:p w14:paraId="006AEF72" w14:textId="77777777" w:rsidR="00972FF1" w:rsidRDefault="00000000">
      <w:pPr>
        <w:ind w:left="0" w:hanging="2"/>
        <w:rPr>
          <w:lang w:val="en-GB"/>
        </w:rPr>
      </w:pPr>
      <w:r>
        <w:rPr>
          <w:lang w:val="en-GB"/>
        </w:rPr>
        <w:t xml:space="preserve">Quadcopter is lifted up high in the air with the help of propellers. These propellers convert rotational motion </w:t>
      </w:r>
    </w:p>
    <w:p w14:paraId="21708650" w14:textId="77777777" w:rsidR="00972FF1" w:rsidRDefault="00000000">
      <w:pPr>
        <w:ind w:left="0" w:hanging="2"/>
        <w:rPr>
          <w:lang w:val="en-GB"/>
        </w:rPr>
      </w:pPr>
      <w:r>
        <w:rPr>
          <w:lang w:val="en-GB"/>
        </w:rPr>
        <w:t xml:space="preserve">into thrust and this can be explained with the help of Bernoulli’s principle and Newton’s third </w:t>
      </w:r>
    </w:p>
    <w:p w14:paraId="74DD70BE" w14:textId="77777777" w:rsidR="00972FF1" w:rsidRDefault="00000000">
      <w:pPr>
        <w:ind w:left="0" w:hanging="2"/>
        <w:rPr>
          <w:lang w:val="en-GB"/>
        </w:rPr>
      </w:pPr>
      <w:r>
        <w:rPr>
          <w:lang w:val="en-GB"/>
        </w:rPr>
        <w:t>law. Every action has equal and opposite reaction.</w:t>
      </w:r>
    </w:p>
    <w:p w14:paraId="6E3B31E1" w14:textId="77777777" w:rsidR="00972FF1" w:rsidRDefault="00000000">
      <w:pPr>
        <w:ind w:left="0" w:hanging="2"/>
      </w:pPr>
      <w:r>
        <w:rPr>
          <w:noProof/>
        </w:rPr>
        <w:drawing>
          <wp:inline distT="0" distB="0" distL="0" distR="0" wp14:anchorId="20D2137A" wp14:editId="3641EB57">
            <wp:extent cx="2561590" cy="1399540"/>
            <wp:effectExtent l="0" t="0" r="0" b="0"/>
            <wp:docPr id="51944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4138" name="Picture 1"/>
                    <pic:cNvPicPr>
                      <a:picLocks noChangeAspect="1"/>
                    </pic:cNvPicPr>
                  </pic:nvPicPr>
                  <pic:blipFill>
                    <a:blip r:embed="rId17"/>
                    <a:stretch>
                      <a:fillRect/>
                    </a:stretch>
                  </pic:blipFill>
                  <pic:spPr>
                    <a:xfrm>
                      <a:off x="0" y="0"/>
                      <a:ext cx="2561905" cy="1400000"/>
                    </a:xfrm>
                    <a:prstGeom prst="rect">
                      <a:avLst/>
                    </a:prstGeom>
                  </pic:spPr>
                </pic:pic>
              </a:graphicData>
            </a:graphic>
          </wp:inline>
        </w:drawing>
      </w:r>
    </w:p>
    <w:p w14:paraId="6FF568EA" w14:textId="77777777" w:rsidR="00972FF1" w:rsidRDefault="00000000">
      <w:pPr>
        <w:ind w:left="0" w:hanging="2"/>
      </w:pPr>
      <w:r>
        <w:t>Fig.4 . Air foil</w:t>
      </w:r>
    </w:p>
    <w:p w14:paraId="34C6D3AB" w14:textId="77777777" w:rsidR="00972FF1" w:rsidRDefault="00972FF1">
      <w:pPr>
        <w:ind w:left="0" w:hanging="2"/>
      </w:pPr>
    </w:p>
    <w:p w14:paraId="4AB307EF" w14:textId="77777777" w:rsidR="00972FF1" w:rsidRDefault="00000000">
      <w:pPr>
        <w:ind w:left="0" w:hanging="2"/>
        <w:rPr>
          <w:lang w:val="en-GB"/>
        </w:rPr>
      </w:pPr>
      <w:r>
        <w:rPr>
          <w:lang w:val="en-GB"/>
        </w:rPr>
        <w:t xml:space="preserve">1) </w:t>
      </w:r>
      <w:r>
        <w:rPr>
          <w:i/>
          <w:iCs/>
          <w:lang w:val="en-GB"/>
        </w:rPr>
        <w:t xml:space="preserve">Bernoulli’s principle: </w:t>
      </w:r>
      <w:r>
        <w:rPr>
          <w:lang w:val="en-GB"/>
        </w:rPr>
        <w:t xml:space="preserve">Bernoulli’s principle states that for an inviscid flow of no conducting fluid, and increase in the speed of fluid occurs simultaneously with a decrease in pressure or a decrease in the fluid’s potential energy. </w:t>
      </w:r>
    </w:p>
    <w:p w14:paraId="51443A3C" w14:textId="77777777" w:rsidR="00972FF1" w:rsidRDefault="00000000">
      <w:pPr>
        <w:ind w:left="0" w:hanging="2"/>
        <w:rPr>
          <w:lang w:val="en-GB"/>
        </w:rPr>
      </w:pPr>
      <w:r>
        <w:rPr>
          <w:lang w:val="en-GB"/>
        </w:rPr>
        <w:t xml:space="preserve">2) </w:t>
      </w:r>
      <w:r>
        <w:rPr>
          <w:i/>
          <w:iCs/>
          <w:lang w:val="en-GB"/>
        </w:rPr>
        <w:t>Newton’s third law:</w:t>
      </w:r>
      <w:r>
        <w:rPr>
          <w:lang w:val="en-GB"/>
        </w:rPr>
        <w:t>An air foil is the shape of the wing or blade as seen in the cross section, when moved through a fluid produces an aerodynamic force. Due to airfoil shape of the propeller, the air moves faster over the top than under the bottom which results in a greater pressure difference below the airfoil than above it. This pressure difference in turn produces the required thrust.</w:t>
      </w:r>
    </w:p>
    <w:p w14:paraId="417AE48A" w14:textId="77777777" w:rsidR="00972FF1" w:rsidRDefault="00972FF1">
      <w:pPr>
        <w:ind w:left="0" w:hanging="2"/>
      </w:pPr>
    </w:p>
    <w:p w14:paraId="229E6CAF" w14:textId="77777777" w:rsidR="00972FF1" w:rsidRDefault="00972FF1">
      <w:pPr>
        <w:ind w:left="0" w:hanging="2"/>
      </w:pPr>
    </w:p>
    <w:p w14:paraId="32BC344A" w14:textId="77777777" w:rsidR="00972FF1" w:rsidRDefault="00972FF1">
      <w:pPr>
        <w:ind w:left="0" w:hanging="2"/>
      </w:pPr>
    </w:p>
    <w:p w14:paraId="792ED5FE" w14:textId="77777777" w:rsidR="00972FF1" w:rsidRDefault="00972FF1">
      <w:pPr>
        <w:ind w:left="0" w:hanging="2"/>
      </w:pPr>
    </w:p>
    <w:p w14:paraId="14D46CAF" w14:textId="77777777" w:rsidR="00972FF1" w:rsidRDefault="00972FF1">
      <w:pPr>
        <w:ind w:left="0" w:hanging="2"/>
      </w:pPr>
    </w:p>
    <w:p w14:paraId="345A2F58" w14:textId="77777777" w:rsidR="00972FF1" w:rsidRDefault="00000000">
      <w:pPr>
        <w:ind w:left="0" w:hanging="2"/>
        <w:rPr>
          <w:vertAlign w:val="superscript"/>
          <w:lang w:val="en-GB"/>
        </w:rPr>
      </w:pPr>
      <w:r>
        <w:rPr>
          <w:b/>
          <w:bCs/>
          <w:lang w:val="en-GB"/>
        </w:rPr>
        <w:t xml:space="preserve">Thrust Calculations </w:t>
      </w:r>
      <w:r>
        <w:rPr>
          <w:b/>
          <w:bCs/>
          <w:vertAlign w:val="superscript"/>
          <w:lang w:val="en-GB"/>
        </w:rPr>
        <w:t>[10]</w:t>
      </w:r>
    </w:p>
    <w:p w14:paraId="02D71E89" w14:textId="77777777" w:rsidR="00972FF1" w:rsidRDefault="00000000">
      <w:pPr>
        <w:ind w:left="0" w:hanging="2"/>
        <w:rPr>
          <w:lang w:val="en-GB"/>
        </w:rPr>
      </w:pPr>
      <w:r>
        <w:rPr>
          <w:lang w:val="en-GB"/>
        </w:rPr>
        <w:t xml:space="preserve">The force normal to the propellers required for providing motion to the Quadcopter is termed as thrust. This </w:t>
      </w:r>
    </w:p>
    <w:p w14:paraId="11BB1FE6" w14:textId="77777777" w:rsidR="00972FF1" w:rsidRDefault="00000000">
      <w:pPr>
        <w:ind w:left="0" w:hanging="2"/>
        <w:rPr>
          <w:lang w:val="en-GB"/>
        </w:rPr>
      </w:pPr>
      <w:r>
        <w:rPr>
          <w:lang w:val="en-GB"/>
        </w:rPr>
        <w:t xml:space="preserve">force is generated with the help of rotors which spin at a certain angular velocity. In general, the thrust generated by a </w:t>
      </w:r>
    </w:p>
    <w:p w14:paraId="52C381E3" w14:textId="77777777" w:rsidR="00972FF1" w:rsidRDefault="00000000">
      <w:pPr>
        <w:ind w:left="0" w:hanging="2"/>
        <w:rPr>
          <w:lang w:val="en-GB"/>
        </w:rPr>
      </w:pPr>
      <w:r>
        <w:rPr>
          <w:lang w:val="en-GB"/>
        </w:rPr>
        <w:t xml:space="preserve">particular rotor is, </w:t>
      </w:r>
    </w:p>
    <w:tbl>
      <w:tblPr>
        <w:tblStyle w:val="TableGrid"/>
        <w:tblW w:w="0" w:type="auto"/>
        <w:jc w:val="center"/>
        <w:tblLook w:val="04A0" w:firstRow="1" w:lastRow="0" w:firstColumn="1" w:lastColumn="0" w:noHBand="0" w:noVBand="1"/>
      </w:tblPr>
      <w:tblGrid>
        <w:gridCol w:w="1696"/>
      </w:tblGrid>
      <w:tr w:rsidR="00972FF1" w14:paraId="03CFEE7B" w14:textId="77777777">
        <w:trPr>
          <w:jc w:val="center"/>
        </w:trPr>
        <w:tc>
          <w:tcPr>
            <w:tcW w:w="1696" w:type="dxa"/>
          </w:tcPr>
          <w:p w14:paraId="315ACF50" w14:textId="77777777" w:rsidR="00972FF1" w:rsidRDefault="00000000">
            <w:pPr>
              <w:ind w:leftChars="0" w:left="0" w:firstLineChars="0" w:firstLine="0"/>
              <w:rPr>
                <w:lang w:val="en-GB"/>
              </w:rPr>
            </w:pPr>
            <w:r>
              <w:rPr>
                <w:lang w:val="en-GB"/>
              </w:rPr>
              <w:t>T=ρAVr</w:t>
            </w:r>
            <w:r>
              <w:rPr>
                <w:vertAlign w:val="superscript"/>
                <w:lang w:val="en-GB"/>
              </w:rPr>
              <w:t>2</w:t>
            </w:r>
            <w:r>
              <w:rPr>
                <w:lang w:val="en-GB"/>
              </w:rPr>
              <w:t xml:space="preserve"> </w:t>
            </w:r>
          </w:p>
        </w:tc>
      </w:tr>
    </w:tbl>
    <w:p w14:paraId="5AFCA3EC" w14:textId="77777777" w:rsidR="00972FF1" w:rsidRDefault="00000000">
      <w:pPr>
        <w:ind w:left="0" w:hanging="2"/>
        <w:rPr>
          <w:lang w:val="en-GB"/>
        </w:rPr>
      </w:pPr>
      <w:r>
        <w:rPr>
          <w:lang w:val="en-GB"/>
        </w:rPr>
        <w:t xml:space="preserve">Where, ρ = real time air density of air (Kg/m3) </w:t>
      </w:r>
    </w:p>
    <w:p w14:paraId="29297A44" w14:textId="77777777" w:rsidR="00972FF1" w:rsidRDefault="00000000">
      <w:pPr>
        <w:ind w:left="0" w:hanging="2"/>
        <w:rPr>
          <w:lang w:val="en-GB"/>
        </w:rPr>
      </w:pPr>
      <w:r>
        <w:rPr>
          <w:lang w:val="en-GB"/>
        </w:rPr>
        <w:t xml:space="preserve">A = Cross sectional area of the propellers. </w:t>
      </w:r>
    </w:p>
    <w:p w14:paraId="37443AE6" w14:textId="77777777" w:rsidR="00972FF1" w:rsidRDefault="00000000">
      <w:pPr>
        <w:ind w:left="0" w:hanging="2"/>
        <w:rPr>
          <w:lang w:val="en-GB"/>
        </w:rPr>
      </w:pPr>
      <w:r>
        <w:rPr>
          <w:lang w:val="en-GB"/>
        </w:rPr>
        <w:t xml:space="preserve">Vr = Instantaneous peripheral velocity of rotors </w:t>
      </w:r>
    </w:p>
    <w:p w14:paraId="4F946C3C" w14:textId="77777777" w:rsidR="00972FF1" w:rsidRDefault="00000000">
      <w:pPr>
        <w:ind w:left="0" w:hanging="2"/>
      </w:pPr>
      <w:r>
        <w:rPr>
          <w:lang w:val="en-GB"/>
        </w:rPr>
        <w:t>(r=1, 2, 3...) = r*w (m/s)</w:t>
      </w:r>
    </w:p>
    <w:p w14:paraId="0C091C1B" w14:textId="77777777" w:rsidR="00972FF1" w:rsidRDefault="00972FF1">
      <w:pPr>
        <w:ind w:left="0" w:hanging="2"/>
      </w:pPr>
    </w:p>
    <w:p w14:paraId="5487F746" w14:textId="77777777" w:rsidR="00972FF1" w:rsidRDefault="00000000">
      <w:pPr>
        <w:ind w:left="0" w:hanging="2"/>
        <w:rPr>
          <w:lang w:val="en-GB"/>
        </w:rPr>
      </w:pPr>
      <w:r>
        <w:rPr>
          <w:b/>
          <w:bCs/>
          <w:i/>
          <w:iCs/>
          <w:lang w:val="en-GB"/>
        </w:rPr>
        <w:t xml:space="preserve">Take-off and Landing mode </w:t>
      </w:r>
    </w:p>
    <w:p w14:paraId="7F260C7F" w14:textId="77777777" w:rsidR="00972FF1" w:rsidRDefault="00000000">
      <w:pPr>
        <w:ind w:left="0" w:hanging="2"/>
        <w:rPr>
          <w:lang w:val="en-GB"/>
        </w:rPr>
      </w:pPr>
      <w:r>
        <w:rPr>
          <w:lang w:val="en-GB"/>
        </w:rPr>
        <w:t xml:space="preserve">During takeoff mode, the quadcopter undergoes a translational motion about the positive z axis of inertial frame whereas during the landing mode, the quadcopter undergoes a translational motion about the negative z axis of inertial frame. This is done with the help of throttle given via radio transmitter in which the microcontroller automatically increases or </w:t>
      </w:r>
    </w:p>
    <w:p w14:paraId="71BA5CB2" w14:textId="77777777" w:rsidR="00972FF1" w:rsidRDefault="00000000">
      <w:pPr>
        <w:ind w:left="0" w:hanging="2"/>
        <w:rPr>
          <w:lang w:val="en-GB"/>
        </w:rPr>
      </w:pPr>
      <w:r>
        <w:rPr>
          <w:lang w:val="en-GB"/>
        </w:rPr>
        <w:t>decreases the speed of rotors in such a way that the motion occurs only along the z axis of the inertial frame. The thrust generated in this case is given by,</w:t>
      </w:r>
    </w:p>
    <w:p w14:paraId="1582FC8C" w14:textId="77777777" w:rsidR="00972FF1" w:rsidRDefault="00000000">
      <w:pPr>
        <w:ind w:left="0" w:hanging="2"/>
        <w:jc w:val="center"/>
      </w:pPr>
      <w:r>
        <w:rPr>
          <w:noProof/>
        </w:rPr>
        <w:drawing>
          <wp:inline distT="0" distB="0" distL="0" distR="0" wp14:anchorId="19EE2F0A" wp14:editId="618F6294">
            <wp:extent cx="2343150" cy="485775"/>
            <wp:effectExtent l="0" t="0" r="0" b="9525"/>
            <wp:docPr id="746567374"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7374" name="Picture 1" descr="A math equation with numbers and symbols&#10;&#10;Description automatically generated"/>
                    <pic:cNvPicPr>
                      <a:picLocks noChangeAspect="1"/>
                    </pic:cNvPicPr>
                  </pic:nvPicPr>
                  <pic:blipFill>
                    <a:blip r:embed="rId18"/>
                    <a:stretch>
                      <a:fillRect/>
                    </a:stretch>
                  </pic:blipFill>
                  <pic:spPr>
                    <a:xfrm>
                      <a:off x="0" y="0"/>
                      <a:ext cx="2343477" cy="485843"/>
                    </a:xfrm>
                    <a:prstGeom prst="rect">
                      <a:avLst/>
                    </a:prstGeom>
                  </pic:spPr>
                </pic:pic>
              </a:graphicData>
            </a:graphic>
          </wp:inline>
        </w:drawing>
      </w:r>
    </w:p>
    <w:p w14:paraId="5D1F3F47" w14:textId="77777777" w:rsidR="00972FF1" w:rsidRDefault="00972FF1">
      <w:pPr>
        <w:ind w:left="0" w:hanging="2"/>
        <w:jc w:val="center"/>
      </w:pPr>
    </w:p>
    <w:p w14:paraId="12CB7E62" w14:textId="77777777" w:rsidR="00972FF1" w:rsidRDefault="00972FF1">
      <w:pPr>
        <w:ind w:left="0" w:hanging="2"/>
      </w:pPr>
    </w:p>
    <w:p w14:paraId="23BC252F" w14:textId="77777777" w:rsidR="00972FF1" w:rsidRDefault="00000000">
      <w:pPr>
        <w:ind w:left="0" w:hanging="2"/>
        <w:rPr>
          <w:lang w:val="en-GB"/>
        </w:rPr>
      </w:pPr>
      <w:r>
        <w:rPr>
          <w:b/>
          <w:bCs/>
          <w:lang w:val="en-GB"/>
        </w:rPr>
        <w:t xml:space="preserve">Hovering </w:t>
      </w:r>
    </w:p>
    <w:p w14:paraId="03EB3CAB" w14:textId="77777777" w:rsidR="00972FF1" w:rsidRDefault="00000000">
      <w:pPr>
        <w:ind w:left="0" w:hanging="2"/>
        <w:rPr>
          <w:lang w:val="en-GB"/>
        </w:rPr>
      </w:pPr>
      <w:r>
        <w:rPr>
          <w:lang w:val="en-GB"/>
        </w:rPr>
        <w:t xml:space="preserve">Hovering is termed as the state of constant altitude maintained by quadcopter. This is possible only when the net thrust  exerted on the frame of quadcopter is zero. For the net thrust to be equal to zero, the pair of rotors along x axis should spin at equal speed and opposite direction with respect to the pair of rotors along y axis. </w:t>
      </w:r>
    </w:p>
    <w:p w14:paraId="72830F42" w14:textId="77777777" w:rsidR="00972FF1" w:rsidRDefault="00000000">
      <w:pPr>
        <w:ind w:left="0" w:hanging="2"/>
        <w:rPr>
          <w:lang w:val="en-GB"/>
        </w:rPr>
      </w:pPr>
      <w:r>
        <w:rPr>
          <w:lang w:val="en-GB"/>
        </w:rPr>
        <w:t>From above equation, Net T=0</w:t>
      </w:r>
    </w:p>
    <w:p w14:paraId="28ED5E73" w14:textId="77777777" w:rsidR="00972FF1" w:rsidRDefault="00000000">
      <w:pPr>
        <w:ind w:left="0" w:hanging="2"/>
        <w:jc w:val="center"/>
      </w:pPr>
      <w:r>
        <w:rPr>
          <w:noProof/>
        </w:rPr>
        <w:drawing>
          <wp:inline distT="0" distB="0" distL="0" distR="0" wp14:anchorId="54C5C0B3" wp14:editId="417E734F">
            <wp:extent cx="2066925" cy="571500"/>
            <wp:effectExtent l="0" t="0" r="0" b="0"/>
            <wp:docPr id="524185044"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5044" name="Picture 1" descr="A math equation with black text&#10;&#10;Description automatically generated with medium confidence"/>
                    <pic:cNvPicPr>
                      <a:picLocks noChangeAspect="1"/>
                    </pic:cNvPicPr>
                  </pic:nvPicPr>
                  <pic:blipFill>
                    <a:blip r:embed="rId19"/>
                    <a:stretch>
                      <a:fillRect/>
                    </a:stretch>
                  </pic:blipFill>
                  <pic:spPr>
                    <a:xfrm>
                      <a:off x="0" y="0"/>
                      <a:ext cx="2067213" cy="571580"/>
                    </a:xfrm>
                    <a:prstGeom prst="rect">
                      <a:avLst/>
                    </a:prstGeom>
                  </pic:spPr>
                </pic:pic>
              </a:graphicData>
            </a:graphic>
          </wp:inline>
        </w:drawing>
      </w:r>
    </w:p>
    <w:p w14:paraId="354D24D7" w14:textId="77777777" w:rsidR="00972FF1" w:rsidRDefault="00972FF1">
      <w:pPr>
        <w:ind w:left="0" w:hanging="2"/>
      </w:pPr>
    </w:p>
    <w:p w14:paraId="6DFA1EB6" w14:textId="4AF0C3EE" w:rsidR="00972FF1" w:rsidRPr="000C23CF" w:rsidRDefault="00000000" w:rsidP="000C23CF">
      <w:pPr>
        <w:ind w:left="0" w:hanging="2"/>
        <w:rPr>
          <w:lang w:val="en-GB"/>
        </w:rPr>
      </w:pPr>
      <w:r>
        <w:rPr>
          <w:lang w:val="en-GB"/>
        </w:rPr>
        <w:t>It is important to note that net tangential acceleration in take off, landing and hovering mode is zero which restricts its translational motion along x and y axes respectively</w:t>
      </w:r>
    </w:p>
    <w:p w14:paraId="2F790B34" w14:textId="77777777" w:rsidR="00972FF1" w:rsidRDefault="00972FF1">
      <w:pPr>
        <w:ind w:left="0" w:hanging="2"/>
      </w:pPr>
    </w:p>
    <w:p w14:paraId="51AF90B2" w14:textId="77777777" w:rsidR="00972FF1" w:rsidRDefault="00972FF1">
      <w:pPr>
        <w:ind w:left="0" w:hanging="2"/>
      </w:pPr>
    </w:p>
    <w:p w14:paraId="574EEF74" w14:textId="77777777" w:rsidR="00972FF1" w:rsidRDefault="00972FF1">
      <w:pPr>
        <w:ind w:left="0" w:hanging="2"/>
      </w:pPr>
    </w:p>
    <w:p w14:paraId="0A451979" w14:textId="77777777" w:rsidR="00972FF1" w:rsidRDefault="00972FF1">
      <w:pPr>
        <w:ind w:left="0" w:hanging="2"/>
      </w:pPr>
    </w:p>
    <w:p w14:paraId="17EEF2C1" w14:textId="11997082" w:rsidR="00972FF1" w:rsidRDefault="00000000">
      <w:pPr>
        <w:ind w:left="2" w:hanging="4"/>
        <w:jc w:val="center"/>
        <w:rPr>
          <w:b/>
          <w:color w:val="31849B" w:themeColor="accent5" w:themeShade="BF"/>
          <w:sz w:val="44"/>
          <w:szCs w:val="44"/>
          <w:vertAlign w:val="superscript"/>
        </w:rPr>
      </w:pPr>
      <w:r>
        <w:rPr>
          <w:b/>
          <w:color w:val="31849B" w:themeColor="accent5" w:themeShade="BF"/>
          <w:sz w:val="44"/>
          <w:szCs w:val="44"/>
        </w:rPr>
        <w:t>3.4 Low-Cost Microcontroller-based Hover Control Design of a Quadcopter</w:t>
      </w:r>
      <w:r w:rsidR="000C23CF">
        <w:rPr>
          <w:b/>
          <w:color w:val="31849B" w:themeColor="accent5" w:themeShade="BF"/>
          <w:sz w:val="44"/>
          <w:szCs w:val="44"/>
        </w:rPr>
        <w:t xml:space="preserve"> </w:t>
      </w:r>
      <w:r>
        <w:rPr>
          <w:b/>
          <w:color w:val="31849B" w:themeColor="accent5" w:themeShade="BF"/>
          <w:sz w:val="44"/>
          <w:szCs w:val="44"/>
          <w:vertAlign w:val="superscript"/>
        </w:rPr>
        <w:t>[10]</w:t>
      </w:r>
    </w:p>
    <w:p w14:paraId="44E387A4" w14:textId="77777777" w:rsidR="00972FF1" w:rsidRDefault="00972FF1">
      <w:pPr>
        <w:ind w:left="2" w:hanging="4"/>
        <w:jc w:val="center"/>
        <w:rPr>
          <w:b/>
          <w:color w:val="31849B" w:themeColor="accent5" w:themeShade="BF"/>
          <w:sz w:val="44"/>
          <w:szCs w:val="44"/>
        </w:rPr>
      </w:pPr>
    </w:p>
    <w:p w14:paraId="67D77AE3" w14:textId="77777777" w:rsidR="00972FF1" w:rsidRDefault="00972FF1">
      <w:pPr>
        <w:ind w:left="2" w:hanging="4"/>
        <w:jc w:val="center"/>
        <w:rPr>
          <w:b/>
          <w:color w:val="31849B" w:themeColor="accent5" w:themeShade="BF"/>
          <w:sz w:val="44"/>
          <w:szCs w:val="44"/>
        </w:rPr>
      </w:pPr>
    </w:p>
    <w:p w14:paraId="50924E46" w14:textId="77777777" w:rsidR="00972FF1" w:rsidRDefault="00000000">
      <w:pPr>
        <w:ind w:leftChars="0" w:left="0" w:firstLineChars="0" w:firstLine="0"/>
        <w:rPr>
          <w:bCs/>
        </w:rPr>
      </w:pPr>
      <w:r>
        <w:rPr>
          <w:bCs/>
        </w:rPr>
        <w:t>The hover stability of a quadcopter is important for many of its applications such as security surveillance, crop monitoring and on-board imaging to allow clear still images to be taken in surveillance operations [11]. It also prevents the quadcopter from crashing in the event of strong wind or due to its weight. Fig. 1 shows the six degrees of freedom of the quadcopter. In Fig. 5(a), x and y represents the translational motion along the x- and y-axes respectively and  represents yaw, the rotational motion about the z-axis, while in Fig. 5(b),  represents roll, the rotational motion about the x-axis,   represents pitch, the rotational motion about the y-axis and z represents the translational motion in the direction perpendicular to ground. The label ‘1’ signifies the front propeller.</w:t>
      </w:r>
    </w:p>
    <w:p w14:paraId="17D1BE48" w14:textId="77777777" w:rsidR="00972FF1" w:rsidRDefault="00972FF1">
      <w:pPr>
        <w:ind w:left="2" w:hanging="4"/>
        <w:jc w:val="center"/>
        <w:rPr>
          <w:b/>
          <w:color w:val="31849B" w:themeColor="accent5" w:themeShade="BF"/>
          <w:sz w:val="44"/>
          <w:szCs w:val="44"/>
        </w:rPr>
      </w:pPr>
    </w:p>
    <w:p w14:paraId="647D8461" w14:textId="77777777" w:rsidR="00972FF1" w:rsidRDefault="00000000">
      <w:pPr>
        <w:ind w:left="2" w:hanging="4"/>
        <w:jc w:val="center"/>
        <w:rPr>
          <w:b/>
          <w:color w:val="31849B" w:themeColor="accent5" w:themeShade="BF"/>
          <w:sz w:val="44"/>
          <w:szCs w:val="44"/>
        </w:rPr>
      </w:pPr>
      <w:r>
        <w:rPr>
          <w:b/>
          <w:noProof/>
          <w:color w:val="31849B" w:themeColor="accent5" w:themeShade="BF"/>
          <w:sz w:val="44"/>
          <w:szCs w:val="44"/>
        </w:rPr>
        <mc:AlternateContent>
          <mc:Choice Requires="wps">
            <w:drawing>
              <wp:anchor distT="0" distB="0" distL="114300" distR="114300" simplePos="0" relativeHeight="251661312" behindDoc="0" locked="0" layoutInCell="1" allowOverlap="1" wp14:anchorId="2B1A8733" wp14:editId="33C17FC7">
                <wp:simplePos x="0" y="0"/>
                <wp:positionH relativeFrom="column">
                  <wp:posOffset>1402080</wp:posOffset>
                </wp:positionH>
                <wp:positionV relativeFrom="paragraph">
                  <wp:posOffset>1404620</wp:posOffset>
                </wp:positionV>
                <wp:extent cx="62230" cy="99060"/>
                <wp:effectExtent l="57150" t="57150" r="52070" b="53340"/>
                <wp:wrapNone/>
                <wp:docPr id="274155763" name="Ink 3"/>
                <wp:cNvGraphicFramePr/>
                <a:graphic xmlns:a="http://schemas.openxmlformats.org/drawingml/2006/main">
                  <a:graphicData uri="http://schemas.microsoft.com/office/word/2010/wordprocessingInk">
                    <w14:contentPart bwMode="auto" r:id="rId20">
                      <w14:nvContentPartPr>
                        <w14:cNvContentPartPr/>
                      </w14:nvContentPartPr>
                      <w14:xfrm>
                        <a:off x="0" y="0"/>
                        <a:ext cx="62280" cy="99360"/>
                      </w14:xfrm>
                    </w14:contentPart>
                  </a:graphicData>
                </a:graphic>
              </wp:anchor>
            </w:drawing>
          </mc:Choice>
          <mc:Fallback xmlns:wpsCustomData="http://www.wps.cn/officeDocument/2013/wpsCustomData">
            <w:pict>
              <v:shape id="Ink 3" o:spid="_x0000_s1026" o:spt="75" style="position:absolute;left:0pt;margin-left:110.4pt;margin-top:110.6pt;height:7.8pt;width:4.9pt;z-index:251661312;mso-width-relative:page;mso-height-relative:page;" coordsize="21600,21600" o:gfxdata="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">
                <v:imagedata r:id="rId21" o:title=""/>
                <o:lock v:ext="edit"/>
              </v:shape>
            </w:pict>
          </mc:Fallback>
        </mc:AlternateContent>
      </w:r>
      <w:r>
        <w:rPr>
          <w:b/>
          <w:noProof/>
          <w:color w:val="31849B" w:themeColor="accent5" w:themeShade="BF"/>
          <w:sz w:val="44"/>
          <w:szCs w:val="44"/>
        </w:rPr>
        <mc:AlternateContent>
          <mc:Choice Requires="wps">
            <w:drawing>
              <wp:anchor distT="0" distB="0" distL="114300" distR="114300" simplePos="0" relativeHeight="251660288" behindDoc="0" locked="0" layoutInCell="1" allowOverlap="1" wp14:anchorId="214FBD60" wp14:editId="0B20DBAD">
                <wp:simplePos x="0" y="0"/>
                <wp:positionH relativeFrom="column">
                  <wp:posOffset>1407795</wp:posOffset>
                </wp:positionH>
                <wp:positionV relativeFrom="paragraph">
                  <wp:posOffset>1407795</wp:posOffset>
                </wp:positionV>
                <wp:extent cx="66675" cy="99060"/>
                <wp:effectExtent l="57150" t="57150" r="47625" b="53340"/>
                <wp:wrapNone/>
                <wp:docPr id="777523635" name="Ink 2"/>
                <wp:cNvGraphicFramePr/>
                <a:graphic xmlns:a="http://schemas.openxmlformats.org/drawingml/2006/main">
                  <a:graphicData uri="http://schemas.microsoft.com/office/word/2010/wordprocessingInk">
                    <w14:contentPart bwMode="auto" r:id="rId22">
                      <w14:nvContentPartPr>
                        <w14:cNvContentPartPr/>
                      </w14:nvContentPartPr>
                      <w14:xfrm>
                        <a:off x="0" y="0"/>
                        <a:ext cx="66960" cy="99360"/>
                      </w14:xfrm>
                    </w14:contentPart>
                  </a:graphicData>
                </a:graphic>
              </wp:anchor>
            </w:drawing>
          </mc:Choice>
          <mc:Fallback xmlns:wpsCustomData="http://www.wps.cn/officeDocument/2013/wpsCustomData">
            <w:pict>
              <v:shape id="Ink 2" o:spid="_x0000_s1026" o:spt="75" style="position:absolute;left:0pt;margin-left:110.85pt;margin-top:110.85pt;height:7.8pt;width:5.25pt;z-index:251660288;mso-width-relative:page;mso-height-relative:page;" coordsize="21600,21600" o:gfxdata="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">
                <v:imagedata r:id="rId23" o:title=""/>
                <o:lock v:ext="edit"/>
              </v:shape>
            </w:pict>
          </mc:Fallback>
        </mc:AlternateContent>
      </w:r>
      <w:r>
        <w:rPr>
          <w:b/>
          <w:noProof/>
          <w:color w:val="31849B" w:themeColor="accent5" w:themeShade="BF"/>
          <w:sz w:val="44"/>
          <w:szCs w:val="44"/>
        </w:rPr>
        <w:drawing>
          <wp:inline distT="0" distB="0" distL="0" distR="0" wp14:anchorId="0698407C" wp14:editId="19EE9736">
            <wp:extent cx="5760085" cy="1515110"/>
            <wp:effectExtent l="0" t="0" r="0" b="8890"/>
            <wp:docPr id="127502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22400" name="Picture 1"/>
                    <pic:cNvPicPr>
                      <a:picLocks noChangeAspect="1"/>
                    </pic:cNvPicPr>
                  </pic:nvPicPr>
                  <pic:blipFill>
                    <a:blip r:embed="rId24"/>
                    <a:stretch>
                      <a:fillRect/>
                    </a:stretch>
                  </pic:blipFill>
                  <pic:spPr>
                    <a:xfrm>
                      <a:off x="0" y="0"/>
                      <a:ext cx="5760085" cy="1515110"/>
                    </a:xfrm>
                    <a:prstGeom prst="rect">
                      <a:avLst/>
                    </a:prstGeom>
                  </pic:spPr>
                </pic:pic>
              </a:graphicData>
            </a:graphic>
          </wp:inline>
        </w:drawing>
      </w:r>
    </w:p>
    <w:p w14:paraId="3E4C6E3B" w14:textId="77777777" w:rsidR="00972FF1" w:rsidRDefault="00972FF1">
      <w:pPr>
        <w:ind w:left="2" w:hanging="4"/>
        <w:jc w:val="center"/>
        <w:rPr>
          <w:b/>
          <w:color w:val="31849B" w:themeColor="accent5" w:themeShade="BF"/>
          <w:sz w:val="44"/>
          <w:szCs w:val="44"/>
        </w:rPr>
      </w:pPr>
    </w:p>
    <w:p w14:paraId="152DA3FB" w14:textId="77777777" w:rsidR="00972FF1" w:rsidRDefault="00000000">
      <w:pPr>
        <w:ind w:left="0" w:hanging="2"/>
        <w:rPr>
          <w:bCs/>
        </w:rPr>
      </w:pPr>
      <w:r>
        <w:rPr>
          <w:bCs/>
        </w:rPr>
        <w:t>With a hover control unit, the quadcopter will hover at a constant height z (see Fig. 1(b)), with its roll and pitch angles stabilised by the gyroscope. The person at the command base will only need to control the quadcopter’s motion along the x- and y-axes and also its rotation about the z-axis (to turn corners), reducing the degree of complexity from six to only three. This defines the purpose and aim of this paper, which is to obtain a stable quadcopter hover that will last for at least 5 minutes with an acceptable error of within  of the hover altitude.</w:t>
      </w:r>
    </w:p>
    <w:p w14:paraId="12F87FCC" w14:textId="77777777" w:rsidR="00972FF1" w:rsidRDefault="00000000">
      <w:pPr>
        <w:ind w:left="0" w:hanging="2"/>
        <w:rPr>
          <w:bCs/>
        </w:rPr>
      </w:pPr>
      <w:r>
        <w:rPr>
          <w:bCs/>
        </w:rPr>
        <w:tab/>
      </w:r>
      <w:r>
        <w:rPr>
          <w:bCs/>
        </w:rPr>
        <w:tab/>
      </w:r>
    </w:p>
    <w:p w14:paraId="624B5DA5" w14:textId="77777777" w:rsidR="00972FF1" w:rsidRDefault="00000000">
      <w:pPr>
        <w:ind w:left="0" w:hanging="2"/>
        <w:rPr>
          <w:bCs/>
        </w:rPr>
      </w:pPr>
      <w:r>
        <w:rPr>
          <w:bCs/>
        </w:rPr>
        <w:t>2. Hover Control System Design:</w:t>
      </w:r>
    </w:p>
    <w:p w14:paraId="0054670D" w14:textId="77777777" w:rsidR="00972FF1" w:rsidRDefault="00000000">
      <w:pPr>
        <w:ind w:left="0" w:hanging="2"/>
        <w:rPr>
          <w:bCs/>
        </w:rPr>
      </w:pPr>
      <w:r>
        <w:rPr>
          <w:bCs/>
        </w:rPr>
        <w:t xml:space="preserve"> The hover control system consists of three major subsystems: quadcopter, sensor and microcontroller. The quadcopter subsystem forms the physical system that requires control while the sensor subsystem provides altitude information to the control system. The microcontroller subsystem combines the electronic signals with the hardware in the hover control routine, thus achieving automatic hover control.  2.1. Quadcopter subsystem The quadcopter model used in this research is the GAUI 330-X Quadflyer. The quadcopter subsystem consists of a receiver module, a gyroscope unit, electronic speed controller (ESC) circuits, propeller DC motors and a Lithium-Polymer battery. Fig.2 shows the components of the quadcopter subsystem. The command signal is a pulse-width modulated (PWM) signal that is received by the receiver module. The gyroscope unit will modify this signal by incorporating the attitude (roll, pitch and yaw angles) information before transmitting the signal to the ESC circuits. This modification is performed to keep the quadcopter’s chassis level with respect to ground. The ESC modules functions to smoothen the speed variation of the DC motors.</w:t>
      </w:r>
    </w:p>
    <w:p w14:paraId="4102049C" w14:textId="77777777" w:rsidR="00972FF1" w:rsidRDefault="00972FF1">
      <w:pPr>
        <w:ind w:left="2" w:hanging="4"/>
        <w:jc w:val="center"/>
        <w:rPr>
          <w:b/>
          <w:color w:val="31849B" w:themeColor="accent5" w:themeShade="BF"/>
          <w:sz w:val="44"/>
          <w:szCs w:val="44"/>
        </w:rPr>
      </w:pPr>
    </w:p>
    <w:p w14:paraId="0577B8EE" w14:textId="77777777" w:rsidR="00972FF1" w:rsidRDefault="00000000">
      <w:pPr>
        <w:ind w:left="2" w:hanging="4"/>
        <w:jc w:val="center"/>
        <w:rPr>
          <w:b/>
          <w:color w:val="31849B" w:themeColor="accent5" w:themeShade="BF"/>
          <w:sz w:val="44"/>
          <w:szCs w:val="44"/>
        </w:rPr>
      </w:pPr>
      <w:r>
        <w:rPr>
          <w:b/>
          <w:noProof/>
          <w:color w:val="31849B" w:themeColor="accent5" w:themeShade="BF"/>
          <w:sz w:val="44"/>
          <w:szCs w:val="44"/>
        </w:rPr>
        <w:drawing>
          <wp:inline distT="0" distB="0" distL="0" distR="0" wp14:anchorId="712BB500" wp14:editId="34CBBEA8">
            <wp:extent cx="3924300" cy="1323975"/>
            <wp:effectExtent l="0" t="0" r="0" b="9525"/>
            <wp:docPr id="148982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2978" name="Picture 1"/>
                    <pic:cNvPicPr>
                      <a:picLocks noChangeAspect="1"/>
                    </pic:cNvPicPr>
                  </pic:nvPicPr>
                  <pic:blipFill>
                    <a:blip r:embed="rId25"/>
                    <a:stretch>
                      <a:fillRect/>
                    </a:stretch>
                  </pic:blipFill>
                  <pic:spPr>
                    <a:xfrm>
                      <a:off x="0" y="0"/>
                      <a:ext cx="3924848" cy="1324160"/>
                    </a:xfrm>
                    <a:prstGeom prst="rect">
                      <a:avLst/>
                    </a:prstGeom>
                  </pic:spPr>
                </pic:pic>
              </a:graphicData>
            </a:graphic>
          </wp:inline>
        </w:drawing>
      </w:r>
    </w:p>
    <w:p w14:paraId="5CFE45AC" w14:textId="77777777" w:rsidR="00972FF1" w:rsidRDefault="00000000">
      <w:pPr>
        <w:ind w:left="1" w:hanging="3"/>
        <w:jc w:val="center"/>
        <w:rPr>
          <w:bCs/>
          <w:sz w:val="28"/>
          <w:szCs w:val="28"/>
          <w:lang w:val="en-GB"/>
        </w:rPr>
      </w:pPr>
      <w:r>
        <w:rPr>
          <w:bCs/>
          <w:sz w:val="28"/>
          <w:szCs w:val="28"/>
          <w:lang w:val="en-GB"/>
        </w:rPr>
        <w:t xml:space="preserve">Fig. 6 Components in the Quadcopter Subsystem </w:t>
      </w:r>
    </w:p>
    <w:p w14:paraId="21C3AEB4" w14:textId="77777777" w:rsidR="00972FF1" w:rsidRDefault="00972FF1">
      <w:pPr>
        <w:ind w:leftChars="0" w:left="0" w:firstLineChars="0" w:firstLine="0"/>
        <w:rPr>
          <w:b/>
          <w:color w:val="31849B" w:themeColor="accent5" w:themeShade="BF"/>
          <w:sz w:val="44"/>
          <w:szCs w:val="44"/>
        </w:rPr>
      </w:pPr>
    </w:p>
    <w:p w14:paraId="6B11F359" w14:textId="77777777" w:rsidR="00972FF1" w:rsidRDefault="00972FF1">
      <w:pPr>
        <w:ind w:left="2" w:hanging="4"/>
        <w:jc w:val="center"/>
        <w:rPr>
          <w:b/>
          <w:color w:val="31849B" w:themeColor="accent5" w:themeShade="BF"/>
          <w:sz w:val="44"/>
          <w:szCs w:val="44"/>
        </w:rPr>
      </w:pPr>
    </w:p>
    <w:p w14:paraId="14099C20" w14:textId="77777777" w:rsidR="00FD4F49" w:rsidRDefault="00FD4F49">
      <w:pPr>
        <w:ind w:left="2" w:hanging="4"/>
        <w:jc w:val="center"/>
        <w:rPr>
          <w:b/>
          <w:color w:val="31849B" w:themeColor="accent5" w:themeShade="BF"/>
          <w:sz w:val="44"/>
          <w:szCs w:val="44"/>
        </w:rPr>
      </w:pPr>
    </w:p>
    <w:p w14:paraId="3FFD81A1" w14:textId="77777777" w:rsidR="00FD4F49" w:rsidRDefault="00FD4F49">
      <w:pPr>
        <w:ind w:left="2" w:hanging="4"/>
        <w:jc w:val="center"/>
        <w:rPr>
          <w:b/>
          <w:color w:val="31849B" w:themeColor="accent5" w:themeShade="BF"/>
          <w:sz w:val="44"/>
          <w:szCs w:val="44"/>
        </w:rPr>
      </w:pPr>
    </w:p>
    <w:p w14:paraId="17538111" w14:textId="77777777" w:rsidR="00FD4F49" w:rsidRDefault="00FD4F49">
      <w:pPr>
        <w:ind w:left="2" w:hanging="4"/>
        <w:jc w:val="center"/>
        <w:rPr>
          <w:b/>
          <w:color w:val="31849B" w:themeColor="accent5" w:themeShade="BF"/>
          <w:sz w:val="44"/>
          <w:szCs w:val="44"/>
        </w:rPr>
      </w:pPr>
    </w:p>
    <w:p w14:paraId="2AB193DF" w14:textId="77777777" w:rsidR="00972FF1" w:rsidRDefault="00000000">
      <w:pPr>
        <w:ind w:left="2" w:hanging="4"/>
        <w:jc w:val="center"/>
        <w:rPr>
          <w:b/>
          <w:color w:val="31849B" w:themeColor="accent5" w:themeShade="BF"/>
          <w:sz w:val="44"/>
          <w:szCs w:val="44"/>
        </w:rPr>
      </w:pPr>
      <w:r>
        <w:rPr>
          <w:b/>
          <w:color w:val="31849B" w:themeColor="accent5" w:themeShade="BF"/>
          <w:sz w:val="44"/>
          <w:szCs w:val="44"/>
        </w:rPr>
        <w:t>3.5 Product Subsystems and Components</w:t>
      </w:r>
    </w:p>
    <w:p w14:paraId="4AFA09EE" w14:textId="77777777" w:rsidR="00A91DE0" w:rsidRDefault="00A91DE0">
      <w:pPr>
        <w:ind w:left="0" w:hanging="2"/>
        <w:jc w:val="center"/>
      </w:pPr>
    </w:p>
    <w:p w14:paraId="79829345" w14:textId="77777777" w:rsidR="00972FF1" w:rsidRDefault="00972FF1">
      <w:pPr>
        <w:ind w:left="0" w:hanging="2"/>
      </w:pPr>
    </w:p>
    <w:p w14:paraId="2158C64A" w14:textId="77777777" w:rsidR="00972FF1" w:rsidRDefault="00000000">
      <w:pPr>
        <w:ind w:left="0" w:hanging="2"/>
      </w:pPr>
      <w:r>
        <w:t>The following components were included in the design of the drone:</w:t>
      </w:r>
    </w:p>
    <w:p w14:paraId="65BBC10C" w14:textId="77777777" w:rsidR="00972FF1" w:rsidRDefault="00972FF1">
      <w:pPr>
        <w:ind w:left="0" w:hanging="2"/>
      </w:pPr>
    </w:p>
    <w:p w14:paraId="6EE9E417" w14:textId="77777777" w:rsidR="00972FF1" w:rsidRDefault="00000000">
      <w:pPr>
        <w:pStyle w:val="ListParagraph"/>
        <w:numPr>
          <w:ilvl w:val="0"/>
          <w:numId w:val="3"/>
        </w:numPr>
        <w:ind w:leftChars="0" w:firstLineChars="0"/>
        <w:rPr>
          <w:u w:val="single"/>
        </w:rPr>
      </w:pPr>
      <w:r>
        <w:rPr>
          <w:u w:val="single"/>
        </w:rPr>
        <w:t>Emax XA2212 1400KV 3S Brushless Motor</w:t>
      </w:r>
    </w:p>
    <w:p w14:paraId="1DE0346D" w14:textId="77777777" w:rsidR="00972FF1" w:rsidRDefault="00000000">
      <w:pPr>
        <w:ind w:left="0" w:hanging="2"/>
        <w:rPr>
          <w:lang w:val="en-GB"/>
        </w:rPr>
      </w:pPr>
      <w:r>
        <w:rPr>
          <w:b/>
          <w:bCs/>
          <w:lang w:val="en-GB"/>
        </w:rPr>
        <w:t>2212 1400KV Brushless Motor</w:t>
      </w:r>
      <w:r>
        <w:rPr>
          <w:lang w:val="en-GB"/>
        </w:rPr>
        <w:br/>
        <w:t>is a motor that you can use in Quadcopter projects, Fixed-wing model aircraft and many robotic applications.</w:t>
      </w:r>
      <w:r>
        <w:rPr>
          <w:lang w:val="en-GB"/>
        </w:rPr>
        <w:br/>
        <w:t>Brushless motors have long life and high efficiency. Compatible with 2S- </w:t>
      </w:r>
      <w:hyperlink r:id="rId26" w:tgtFrame="_blank" w:history="1">
        <w:r w:rsidR="00972FF1">
          <w:rPr>
            <w:rStyle w:val="Hyperlink"/>
            <w:lang w:val="en-GB"/>
          </w:rPr>
          <w:t>3S Lipo batteries.</w:t>
        </w:r>
      </w:hyperlink>
    </w:p>
    <w:p w14:paraId="3D480CFE" w14:textId="77777777" w:rsidR="00972FF1" w:rsidRDefault="00000000">
      <w:pPr>
        <w:ind w:left="0" w:hanging="2"/>
        <w:rPr>
          <w:lang w:val="en-GB"/>
        </w:rPr>
      </w:pPr>
      <w:r>
        <w:rPr>
          <w:lang w:val="en-GB"/>
        </w:rPr>
        <w:t> </w:t>
      </w:r>
    </w:p>
    <w:p w14:paraId="10274C7C" w14:textId="77777777" w:rsidR="00972FF1" w:rsidRDefault="00000000">
      <w:pPr>
        <w:numPr>
          <w:ilvl w:val="0"/>
          <w:numId w:val="4"/>
        </w:numPr>
        <w:ind w:left="0" w:hanging="2"/>
        <w:rPr>
          <w:lang w:val="en-GB"/>
        </w:rPr>
      </w:pPr>
      <w:r>
        <w:rPr>
          <w:lang w:val="en-GB"/>
        </w:rPr>
        <w:t>KV: 1400KV</w:t>
      </w:r>
    </w:p>
    <w:p w14:paraId="4EADED37" w14:textId="77777777" w:rsidR="00972FF1" w:rsidRDefault="00000000">
      <w:pPr>
        <w:numPr>
          <w:ilvl w:val="0"/>
          <w:numId w:val="4"/>
        </w:numPr>
        <w:ind w:left="0" w:hanging="2"/>
        <w:rPr>
          <w:lang w:val="en-GB"/>
        </w:rPr>
      </w:pPr>
      <w:r>
        <w:rPr>
          <w:lang w:val="en-GB"/>
        </w:rPr>
        <w:t>Working voltage: 2-3S (7V-12.6V)</w:t>
      </w:r>
    </w:p>
    <w:p w14:paraId="01722B5B" w14:textId="77777777" w:rsidR="00972FF1" w:rsidRDefault="00000000">
      <w:pPr>
        <w:numPr>
          <w:ilvl w:val="0"/>
          <w:numId w:val="4"/>
        </w:numPr>
        <w:ind w:left="0" w:hanging="2"/>
        <w:rPr>
          <w:lang w:val="en-GB"/>
        </w:rPr>
      </w:pPr>
      <w:r>
        <w:rPr>
          <w:lang w:val="en-GB"/>
        </w:rPr>
        <w:t>Vibration-free operation</w:t>
      </w:r>
    </w:p>
    <w:p w14:paraId="13F5E368" w14:textId="77777777" w:rsidR="00972FF1" w:rsidRDefault="00000000">
      <w:pPr>
        <w:numPr>
          <w:ilvl w:val="0"/>
          <w:numId w:val="4"/>
        </w:numPr>
        <w:ind w:left="0" w:hanging="2"/>
        <w:rPr>
          <w:lang w:val="en-GB"/>
        </w:rPr>
      </w:pPr>
      <w:r>
        <w:rPr>
          <w:lang w:val="en-GB"/>
        </w:rPr>
        <w:t>Suitable propellers: 8x4 , 8x6</w:t>
      </w:r>
    </w:p>
    <w:p w14:paraId="5B21B9BD" w14:textId="77777777" w:rsidR="00972FF1" w:rsidRDefault="00000000">
      <w:pPr>
        <w:numPr>
          <w:ilvl w:val="0"/>
          <w:numId w:val="4"/>
        </w:numPr>
        <w:ind w:left="0" w:hanging="2"/>
        <w:rPr>
          <w:lang w:val="en-GB"/>
        </w:rPr>
      </w:pPr>
      <w:r>
        <w:rPr>
          <w:lang w:val="en-GB"/>
        </w:rPr>
        <w:t>Suitable ESC: 25A or above Brushless </w:t>
      </w:r>
    </w:p>
    <w:p w14:paraId="37DF6C67" w14:textId="77777777" w:rsidR="00972FF1" w:rsidRDefault="00000000">
      <w:pPr>
        <w:numPr>
          <w:ilvl w:val="0"/>
          <w:numId w:val="4"/>
        </w:numPr>
        <w:ind w:left="0" w:hanging="2"/>
        <w:rPr>
          <w:lang w:val="en-GB"/>
        </w:rPr>
      </w:pPr>
      <w:r>
        <w:rPr>
          <w:lang w:val="en-GB"/>
        </w:rPr>
        <w:t>Shaft diameter: 3mm</w:t>
      </w:r>
    </w:p>
    <w:p w14:paraId="114E7A65" w14:textId="77777777" w:rsidR="00972FF1" w:rsidRDefault="00000000">
      <w:pPr>
        <w:numPr>
          <w:ilvl w:val="0"/>
          <w:numId w:val="4"/>
        </w:numPr>
        <w:ind w:left="0" w:hanging="2"/>
        <w:rPr>
          <w:lang w:val="en-GB"/>
        </w:rPr>
      </w:pPr>
      <w:r>
        <w:rPr>
          <w:lang w:val="en-GB"/>
        </w:rPr>
        <w:t>Shaft length: 11.7mm</w:t>
      </w:r>
    </w:p>
    <w:p w14:paraId="0ABA3967" w14:textId="77777777" w:rsidR="00972FF1" w:rsidRDefault="00000000">
      <w:pPr>
        <w:numPr>
          <w:ilvl w:val="0"/>
          <w:numId w:val="4"/>
        </w:numPr>
        <w:ind w:left="0" w:hanging="2"/>
        <w:rPr>
          <w:lang w:val="en-GB"/>
        </w:rPr>
      </w:pPr>
      <w:r>
        <w:rPr>
          <w:lang w:val="en-GB"/>
        </w:rPr>
        <w:t>Weight: 49g</w:t>
      </w:r>
    </w:p>
    <w:p w14:paraId="2538ED8D" w14:textId="77777777" w:rsidR="00972FF1" w:rsidRDefault="00972FF1">
      <w:pPr>
        <w:ind w:left="0" w:hanging="2"/>
      </w:pPr>
    </w:p>
    <w:p w14:paraId="13FDF87E" w14:textId="77777777" w:rsidR="00972FF1" w:rsidRDefault="00000000">
      <w:pPr>
        <w:ind w:left="0" w:hanging="2"/>
      </w:pPr>
      <w:r>
        <w:rPr>
          <w:noProof/>
        </w:rPr>
        <w:drawing>
          <wp:inline distT="0" distB="0" distL="0" distR="0" wp14:anchorId="075DFE0A" wp14:editId="3BE7724A">
            <wp:extent cx="2917825" cy="1772920"/>
            <wp:effectExtent l="0" t="0" r="0" b="0"/>
            <wp:docPr id="1062677973" name="Picture 2" descr="EMAX XA2212 1400KV Outrunner Brushless DC Motor, 1200 RPM at ₹ 1680 in New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7973" name="Picture 2" descr="EMAX XA2212 1400KV Outrunner Brushless DC Motor, 1200 RPM at ₹ 1680 in New  Delh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936680" cy="1784191"/>
                    </a:xfrm>
                    <a:prstGeom prst="rect">
                      <a:avLst/>
                    </a:prstGeom>
                    <a:noFill/>
                    <a:ln>
                      <a:noFill/>
                    </a:ln>
                  </pic:spPr>
                </pic:pic>
              </a:graphicData>
            </a:graphic>
          </wp:inline>
        </w:drawing>
      </w:r>
    </w:p>
    <w:p w14:paraId="1132AB14" w14:textId="77777777" w:rsidR="00972FF1" w:rsidRDefault="00000000">
      <w:pPr>
        <w:ind w:leftChars="0" w:left="0" w:firstLineChars="0" w:hanging="2"/>
      </w:pPr>
      <w:r>
        <w:t xml:space="preserve">Figure[7]: Emax XA2212 </w:t>
      </w:r>
      <w:r>
        <w:tab/>
      </w:r>
      <w:r>
        <w:tab/>
        <w:t xml:space="preserve"> </w:t>
      </w:r>
    </w:p>
    <w:p w14:paraId="5FD9E5AC" w14:textId="77777777" w:rsidR="00972FF1" w:rsidRDefault="00000000">
      <w:pPr>
        <w:ind w:leftChars="0" w:left="0" w:firstLineChars="0" w:hanging="2"/>
      </w:pPr>
      <w:r>
        <w:t>1400KV 3S Brushless Motor</w:t>
      </w:r>
    </w:p>
    <w:p w14:paraId="454CD54B" w14:textId="77777777" w:rsidR="00972FF1" w:rsidRDefault="00972FF1">
      <w:pPr>
        <w:ind w:leftChars="0" w:left="0" w:firstLineChars="0" w:firstLine="0"/>
      </w:pPr>
    </w:p>
    <w:p w14:paraId="2F9F87F9" w14:textId="77777777" w:rsidR="00972FF1" w:rsidRDefault="00000000">
      <w:pPr>
        <w:ind w:leftChars="0" w:left="0" w:firstLineChars="0" w:firstLine="0"/>
      </w:pPr>
      <w:r>
        <w:rPr>
          <w:noProof/>
        </w:rPr>
        <w:drawing>
          <wp:inline distT="0" distB="0" distL="0" distR="0" wp14:anchorId="3918649D" wp14:editId="77D8ABCE">
            <wp:extent cx="3975100" cy="1844040"/>
            <wp:effectExtent l="0" t="0" r="6350" b="3810"/>
            <wp:docPr id="325459948" name="Picture 1" descr="A diagram of a mechanical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9948" name="Picture 1" descr="A diagram of a mechanical device&#10;&#10;Description automatically generated with medium confidence"/>
                    <pic:cNvPicPr>
                      <a:picLocks noChangeAspect="1"/>
                    </pic:cNvPicPr>
                  </pic:nvPicPr>
                  <pic:blipFill>
                    <a:blip r:embed="rId28"/>
                    <a:stretch>
                      <a:fillRect/>
                    </a:stretch>
                  </pic:blipFill>
                  <pic:spPr>
                    <a:xfrm>
                      <a:off x="0" y="0"/>
                      <a:ext cx="3987213" cy="1849652"/>
                    </a:xfrm>
                    <a:prstGeom prst="rect">
                      <a:avLst/>
                    </a:prstGeom>
                  </pic:spPr>
                </pic:pic>
              </a:graphicData>
            </a:graphic>
          </wp:inline>
        </w:drawing>
      </w:r>
    </w:p>
    <w:p w14:paraId="16301A40" w14:textId="77777777" w:rsidR="00972FF1" w:rsidRDefault="00000000">
      <w:pPr>
        <w:ind w:leftChars="0" w:left="0" w:firstLineChars="0" w:hanging="2"/>
      </w:pPr>
      <w:r>
        <w:t>figure[8]: Emax XA2212 1400KV 3S Brushless Motor dimensions</w:t>
      </w:r>
    </w:p>
    <w:p w14:paraId="4E6BC4F8" w14:textId="77777777" w:rsidR="00972FF1" w:rsidRDefault="00972FF1">
      <w:pPr>
        <w:ind w:leftChars="0" w:left="0" w:firstLineChars="0" w:firstLine="0"/>
      </w:pPr>
    </w:p>
    <w:p w14:paraId="17702F05" w14:textId="77777777" w:rsidR="00972FF1" w:rsidRDefault="00972FF1">
      <w:pPr>
        <w:ind w:left="0" w:hanging="2"/>
      </w:pPr>
    </w:p>
    <w:p w14:paraId="45C88CE3" w14:textId="77777777" w:rsidR="00972FF1" w:rsidRDefault="00000000">
      <w:pPr>
        <w:ind w:left="0" w:hanging="2"/>
      </w:pPr>
      <w:r>
        <w:rPr>
          <w:noProof/>
        </w:rPr>
        <w:drawing>
          <wp:inline distT="0" distB="0" distL="0" distR="0" wp14:anchorId="4E43F6B2" wp14:editId="205BE40E">
            <wp:extent cx="6637655" cy="922020"/>
            <wp:effectExtent l="0" t="0" r="0" b="0"/>
            <wp:docPr id="125506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64184" name="Picture 1"/>
                    <pic:cNvPicPr>
                      <a:picLocks noChangeAspect="1"/>
                    </pic:cNvPicPr>
                  </pic:nvPicPr>
                  <pic:blipFill>
                    <a:blip r:embed="rId29"/>
                    <a:stretch>
                      <a:fillRect/>
                    </a:stretch>
                  </pic:blipFill>
                  <pic:spPr>
                    <a:xfrm>
                      <a:off x="0" y="0"/>
                      <a:ext cx="6711775" cy="932283"/>
                    </a:xfrm>
                    <a:prstGeom prst="rect">
                      <a:avLst/>
                    </a:prstGeom>
                  </pic:spPr>
                </pic:pic>
              </a:graphicData>
            </a:graphic>
          </wp:inline>
        </w:drawing>
      </w:r>
    </w:p>
    <w:p w14:paraId="39D1B18A" w14:textId="77777777" w:rsidR="00972FF1" w:rsidRDefault="00000000">
      <w:pPr>
        <w:ind w:left="0" w:hanging="2"/>
      </w:pPr>
      <w:r>
        <w:t xml:space="preserve">Table [1] explains the pwer for each voltage given </w:t>
      </w:r>
    </w:p>
    <w:p w14:paraId="3C94C324" w14:textId="77777777" w:rsidR="00972FF1" w:rsidRDefault="00000000">
      <w:pPr>
        <w:ind w:left="0" w:hanging="2"/>
      </w:pPr>
      <w:r>
        <w:rPr>
          <w:noProof/>
        </w:rPr>
        <w:drawing>
          <wp:inline distT="0" distB="0" distL="0" distR="0" wp14:anchorId="0048BB51" wp14:editId="0146B7D2">
            <wp:extent cx="4745990" cy="3053080"/>
            <wp:effectExtent l="0" t="0" r="0" b="0"/>
            <wp:docPr id="591067114"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67114" name="Picture 1" descr="A table with numbers and symbols&#10;&#10;Description automatically generated"/>
                    <pic:cNvPicPr>
                      <a:picLocks noChangeAspect="1"/>
                    </pic:cNvPicPr>
                  </pic:nvPicPr>
                  <pic:blipFill>
                    <a:blip r:embed="rId30"/>
                    <a:stretch>
                      <a:fillRect/>
                    </a:stretch>
                  </pic:blipFill>
                  <pic:spPr>
                    <a:xfrm>
                      <a:off x="0" y="0"/>
                      <a:ext cx="4757166" cy="3060089"/>
                    </a:xfrm>
                    <a:prstGeom prst="rect">
                      <a:avLst/>
                    </a:prstGeom>
                  </pic:spPr>
                </pic:pic>
              </a:graphicData>
            </a:graphic>
          </wp:inline>
        </w:drawing>
      </w:r>
    </w:p>
    <w:p w14:paraId="320F04E9" w14:textId="77777777" w:rsidR="00972FF1" w:rsidRDefault="00000000">
      <w:pPr>
        <w:ind w:left="0" w:hanging="2"/>
      </w:pPr>
      <w:r>
        <w:t>Table[2] : shows the difference between the motor having 820KV,980KV, and the one available in the project 1400KV</w:t>
      </w:r>
    </w:p>
    <w:p w14:paraId="053C2767" w14:textId="77777777" w:rsidR="00972FF1" w:rsidRDefault="00972FF1">
      <w:pPr>
        <w:ind w:left="0" w:hanging="2"/>
      </w:pPr>
    </w:p>
    <w:p w14:paraId="6FC05C34" w14:textId="77777777" w:rsidR="00972FF1" w:rsidRDefault="00000000">
      <w:pPr>
        <w:ind w:left="0" w:hanging="2"/>
      </w:pPr>
      <w:r>
        <w:rPr>
          <w:noProof/>
        </w:rPr>
        <w:drawing>
          <wp:inline distT="0" distB="0" distL="0" distR="0" wp14:anchorId="110698E8" wp14:editId="4524C52C">
            <wp:extent cx="3719830" cy="1757045"/>
            <wp:effectExtent l="0" t="0" r="0" b="0"/>
            <wp:docPr id="394954514" name="Picture 1" descr="A close-up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4514" name="Picture 1" descr="A close-up of a product&#10;&#10;Description automatically generated"/>
                    <pic:cNvPicPr>
                      <a:picLocks noChangeAspect="1"/>
                    </pic:cNvPicPr>
                  </pic:nvPicPr>
                  <pic:blipFill>
                    <a:blip r:embed="rId31"/>
                    <a:stretch>
                      <a:fillRect/>
                    </a:stretch>
                  </pic:blipFill>
                  <pic:spPr>
                    <a:xfrm>
                      <a:off x="0" y="0"/>
                      <a:ext cx="3733467" cy="1763632"/>
                    </a:xfrm>
                    <a:prstGeom prst="rect">
                      <a:avLst/>
                    </a:prstGeom>
                  </pic:spPr>
                </pic:pic>
              </a:graphicData>
            </a:graphic>
          </wp:inline>
        </w:drawing>
      </w:r>
    </w:p>
    <w:p w14:paraId="419E232A" w14:textId="77777777" w:rsidR="00972FF1" w:rsidRDefault="00000000">
      <w:pPr>
        <w:ind w:left="0" w:hanging="2"/>
      </w:pPr>
      <w:r>
        <w:t>FIGURE[9]: Emax XA2212 1400KV 3S Brushless Mot</w:t>
      </w:r>
    </w:p>
    <w:p w14:paraId="6AB7C7DD" w14:textId="77777777" w:rsidR="00972FF1" w:rsidRDefault="00972FF1">
      <w:pPr>
        <w:ind w:leftChars="0" w:left="0" w:firstLineChars="0" w:firstLine="0"/>
      </w:pPr>
    </w:p>
    <w:p w14:paraId="277B5FAC" w14:textId="77777777" w:rsidR="00972FF1" w:rsidRDefault="00000000">
      <w:pPr>
        <w:pStyle w:val="ListParagraph"/>
        <w:numPr>
          <w:ilvl w:val="0"/>
          <w:numId w:val="3"/>
        </w:numPr>
        <w:ind w:leftChars="0" w:firstLineChars="0"/>
        <w:rPr>
          <w:u w:val="single"/>
        </w:rPr>
      </w:pPr>
      <w:r>
        <w:rPr>
          <w:u w:val="single"/>
        </w:rPr>
        <w:t xml:space="preserve">PROPELLERS </w:t>
      </w:r>
    </w:p>
    <w:p w14:paraId="43122306" w14:textId="77777777" w:rsidR="00972FF1" w:rsidRDefault="00000000">
      <w:pPr>
        <w:ind w:leftChars="0" w:left="0" w:firstLineChars="0" w:firstLine="0"/>
      </w:pPr>
      <w:r>
        <w:t>These are simply fans that convert the motion of the motor into upward thrust.</w:t>
      </w:r>
    </w:p>
    <w:p w14:paraId="29D67958" w14:textId="77777777" w:rsidR="00972FF1" w:rsidRDefault="00000000">
      <w:pPr>
        <w:ind w:leftChars="0" w:left="0" w:firstLineChars="0" w:firstLine="0"/>
      </w:pPr>
      <w:r>
        <w:t>They are, made up of flexible fiber to be unbreakable during crash landing</w:t>
      </w:r>
    </w:p>
    <w:p w14:paraId="23F9E87B" w14:textId="77777777" w:rsidR="00972FF1" w:rsidRDefault="00000000">
      <w:pPr>
        <w:ind w:leftChars="0" w:left="0" w:firstLineChars="0" w:firstLine="0"/>
      </w:pPr>
      <w:r>
        <w:rPr>
          <w:noProof/>
        </w:rPr>
        <w:drawing>
          <wp:inline distT="0" distB="0" distL="0" distR="0" wp14:anchorId="2EAD13AF" wp14:editId="40D8ED3A">
            <wp:extent cx="2578100" cy="2249805"/>
            <wp:effectExtent l="0" t="0" r="0" b="0"/>
            <wp:docPr id="74719639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96395" name="Picture 1" descr="A table with text on it&#10;&#10;Description automatically generated"/>
                    <pic:cNvPicPr>
                      <a:picLocks noChangeAspect="1"/>
                    </pic:cNvPicPr>
                  </pic:nvPicPr>
                  <pic:blipFill>
                    <a:blip r:embed="rId32"/>
                    <a:stretch>
                      <a:fillRect/>
                    </a:stretch>
                  </pic:blipFill>
                  <pic:spPr>
                    <a:xfrm>
                      <a:off x="0" y="0"/>
                      <a:ext cx="2597873" cy="2267234"/>
                    </a:xfrm>
                    <a:prstGeom prst="rect">
                      <a:avLst/>
                    </a:prstGeom>
                  </pic:spPr>
                </pic:pic>
              </a:graphicData>
            </a:graphic>
          </wp:inline>
        </w:drawing>
      </w:r>
      <w:r>
        <w:t xml:space="preserve"> </w:t>
      </w:r>
    </w:p>
    <w:p w14:paraId="45588369" w14:textId="77777777" w:rsidR="00972FF1" w:rsidRDefault="00000000">
      <w:pPr>
        <w:ind w:left="0" w:hanging="2"/>
      </w:pPr>
      <w:r>
        <w:t xml:space="preserve">Table [3]: propellers properties </w:t>
      </w:r>
    </w:p>
    <w:p w14:paraId="6FB62CFB" w14:textId="77777777" w:rsidR="00972FF1" w:rsidRDefault="00972FF1">
      <w:pPr>
        <w:ind w:left="0" w:hanging="2"/>
      </w:pPr>
    </w:p>
    <w:p w14:paraId="3AE89138" w14:textId="77777777" w:rsidR="00972FF1" w:rsidRDefault="00972FF1">
      <w:pPr>
        <w:ind w:left="0" w:hanging="2"/>
      </w:pPr>
    </w:p>
    <w:p w14:paraId="0717EAE3" w14:textId="77777777" w:rsidR="00972FF1" w:rsidRDefault="00000000">
      <w:pPr>
        <w:ind w:left="0" w:hanging="2"/>
      </w:pPr>
      <w:r>
        <w:rPr>
          <w:noProof/>
        </w:rPr>
        <w:drawing>
          <wp:inline distT="0" distB="0" distL="0" distR="0" wp14:anchorId="5D119CF1" wp14:editId="07BE9F59">
            <wp:extent cx="2102485" cy="2719070"/>
            <wp:effectExtent l="0" t="0" r="0" b="5080"/>
            <wp:docPr id="517264834" name="Picture 1" descr="A red propeller with black plastic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4834" name="Picture 1" descr="A red propeller with black plastic parts&#10;&#10;Description automatically generated"/>
                    <pic:cNvPicPr>
                      <a:picLocks noChangeAspect="1"/>
                    </pic:cNvPicPr>
                  </pic:nvPicPr>
                  <pic:blipFill>
                    <a:blip r:embed="rId33"/>
                    <a:stretch>
                      <a:fillRect/>
                    </a:stretch>
                  </pic:blipFill>
                  <pic:spPr>
                    <a:xfrm>
                      <a:off x="0" y="0"/>
                      <a:ext cx="2107297" cy="2724953"/>
                    </a:xfrm>
                    <a:prstGeom prst="rect">
                      <a:avLst/>
                    </a:prstGeom>
                  </pic:spPr>
                </pic:pic>
              </a:graphicData>
            </a:graphic>
          </wp:inline>
        </w:drawing>
      </w:r>
    </w:p>
    <w:p w14:paraId="3B9ABC44" w14:textId="77777777" w:rsidR="00972FF1" w:rsidRDefault="00000000">
      <w:pPr>
        <w:ind w:left="0" w:hanging="2"/>
      </w:pPr>
      <w:r>
        <w:t>Figure[10]: propellers</w:t>
      </w:r>
    </w:p>
    <w:p w14:paraId="3A354037" w14:textId="77777777" w:rsidR="00972FF1" w:rsidRDefault="00972FF1">
      <w:pPr>
        <w:ind w:leftChars="0" w:left="0" w:firstLineChars="0" w:firstLine="0"/>
      </w:pPr>
    </w:p>
    <w:p w14:paraId="27ED4AB5" w14:textId="77777777" w:rsidR="00972FF1" w:rsidRDefault="00972FF1">
      <w:pPr>
        <w:ind w:leftChars="0" w:left="0" w:firstLineChars="0" w:firstLine="0"/>
      </w:pPr>
    </w:p>
    <w:p w14:paraId="5557DB98" w14:textId="77777777" w:rsidR="00972FF1" w:rsidRDefault="00972FF1">
      <w:pPr>
        <w:ind w:leftChars="0" w:left="0" w:firstLineChars="0" w:firstLine="0"/>
      </w:pPr>
    </w:p>
    <w:p w14:paraId="269027E4" w14:textId="77777777" w:rsidR="00972FF1" w:rsidRDefault="00000000">
      <w:pPr>
        <w:ind w:left="0" w:hanging="2"/>
      </w:pPr>
      <w:r>
        <w:rPr>
          <w:noProof/>
        </w:rPr>
        <w:drawing>
          <wp:inline distT="0" distB="0" distL="0" distR="0" wp14:anchorId="36F3CBFC" wp14:editId="41E5544B">
            <wp:extent cx="2337435" cy="1091565"/>
            <wp:effectExtent l="0" t="0" r="5715" b="0"/>
            <wp:docPr id="551564259" name="Picture 1" descr="A close-up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4259" name="Picture 1" descr="A close-up of a mechanical device&#10;&#10;Description automatically generated"/>
                    <pic:cNvPicPr>
                      <a:picLocks noChangeAspect="1"/>
                    </pic:cNvPicPr>
                  </pic:nvPicPr>
                  <pic:blipFill>
                    <a:blip r:embed="rId34"/>
                    <a:stretch>
                      <a:fillRect/>
                    </a:stretch>
                  </pic:blipFill>
                  <pic:spPr>
                    <a:xfrm>
                      <a:off x="0" y="0"/>
                      <a:ext cx="2364317" cy="1104095"/>
                    </a:xfrm>
                    <a:prstGeom prst="rect">
                      <a:avLst/>
                    </a:prstGeom>
                  </pic:spPr>
                </pic:pic>
              </a:graphicData>
            </a:graphic>
          </wp:inline>
        </w:drawing>
      </w:r>
      <w:r>
        <w:rPr>
          <w:noProof/>
        </w:rPr>
        <w:drawing>
          <wp:inline distT="0" distB="0" distL="0" distR="0" wp14:anchorId="15DFA19B" wp14:editId="3F47816A">
            <wp:extent cx="2785110" cy="1073150"/>
            <wp:effectExtent l="0" t="0" r="0" b="0"/>
            <wp:docPr id="1336837606"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7606" name="Picture 1" descr="A close-up of a device&#10;&#10;Description automatically generated"/>
                    <pic:cNvPicPr>
                      <a:picLocks noChangeAspect="1"/>
                    </pic:cNvPicPr>
                  </pic:nvPicPr>
                  <pic:blipFill>
                    <a:blip r:embed="rId35"/>
                    <a:stretch>
                      <a:fillRect/>
                    </a:stretch>
                  </pic:blipFill>
                  <pic:spPr>
                    <a:xfrm>
                      <a:off x="0" y="0"/>
                      <a:ext cx="2812228" cy="1083845"/>
                    </a:xfrm>
                    <a:prstGeom prst="rect">
                      <a:avLst/>
                    </a:prstGeom>
                  </pic:spPr>
                </pic:pic>
              </a:graphicData>
            </a:graphic>
          </wp:inline>
        </w:drawing>
      </w:r>
    </w:p>
    <w:p w14:paraId="03572F39" w14:textId="77777777" w:rsidR="00972FF1" w:rsidRDefault="00972FF1">
      <w:pPr>
        <w:ind w:left="0" w:hanging="2"/>
      </w:pPr>
    </w:p>
    <w:p w14:paraId="42BB4592" w14:textId="77777777" w:rsidR="00972FF1" w:rsidRDefault="00000000">
      <w:pPr>
        <w:ind w:left="0" w:hanging="2"/>
      </w:pPr>
      <w:r>
        <w:t xml:space="preserve">Figure[11]: Airfoil shape the propeller utilize to generate lift force </w:t>
      </w:r>
    </w:p>
    <w:p w14:paraId="2568BDCB" w14:textId="77777777" w:rsidR="00972FF1" w:rsidRDefault="00972FF1">
      <w:pPr>
        <w:ind w:left="0" w:hanging="2"/>
      </w:pPr>
    </w:p>
    <w:p w14:paraId="3E45E0B9" w14:textId="77777777" w:rsidR="00972FF1" w:rsidRDefault="00972FF1">
      <w:pPr>
        <w:ind w:left="0" w:hanging="2"/>
      </w:pPr>
    </w:p>
    <w:p w14:paraId="19CAFA18" w14:textId="77777777" w:rsidR="00972FF1" w:rsidRDefault="00972FF1">
      <w:pPr>
        <w:ind w:left="0" w:hanging="2"/>
      </w:pPr>
    </w:p>
    <w:p w14:paraId="1AE918E1" w14:textId="77777777" w:rsidR="00972FF1" w:rsidRDefault="00972FF1">
      <w:pPr>
        <w:ind w:left="0" w:hanging="2"/>
      </w:pPr>
    </w:p>
    <w:p w14:paraId="7B6C1F04" w14:textId="77777777" w:rsidR="00972FF1" w:rsidRDefault="00972FF1">
      <w:pPr>
        <w:ind w:left="0" w:hanging="2"/>
      </w:pPr>
    </w:p>
    <w:p w14:paraId="7DEECDE4" w14:textId="77777777" w:rsidR="00972FF1" w:rsidRDefault="00972FF1">
      <w:pPr>
        <w:ind w:left="0" w:hanging="2"/>
      </w:pPr>
    </w:p>
    <w:p w14:paraId="4D5DA454" w14:textId="77777777" w:rsidR="00972FF1" w:rsidRDefault="00000000">
      <w:pPr>
        <w:ind w:left="0" w:hanging="2"/>
        <w:rPr>
          <w:u w:val="single"/>
        </w:rPr>
      </w:pPr>
      <w:r>
        <w:rPr>
          <w:u w:val="single"/>
        </w:rPr>
        <w:t>3. BRUSHLESS 30 ESC 2-65 LIPO</w:t>
      </w:r>
    </w:p>
    <w:p w14:paraId="1C761823" w14:textId="77777777" w:rsidR="00972FF1" w:rsidRDefault="00972FF1">
      <w:pPr>
        <w:ind w:left="0" w:hanging="2"/>
      </w:pPr>
    </w:p>
    <w:p w14:paraId="7988C696" w14:textId="77777777" w:rsidR="00972FF1" w:rsidRDefault="00000000">
      <w:pPr>
        <w:ind w:left="0" w:hanging="2"/>
        <w:rPr>
          <w:lang w:val="en-GB"/>
        </w:rPr>
      </w:pPr>
      <w:r>
        <w:rPr>
          <w:lang w:val="en-GB"/>
        </w:rPr>
        <w:t>Features:</w:t>
      </w:r>
    </w:p>
    <w:p w14:paraId="0F375A76" w14:textId="77777777" w:rsidR="00972FF1" w:rsidRDefault="00000000">
      <w:pPr>
        <w:ind w:left="0" w:hanging="2"/>
        <w:rPr>
          <w:lang w:val="en-GB"/>
        </w:rPr>
      </w:pPr>
      <w:r>
        <w:rPr>
          <w:lang w:val="en-GB"/>
        </w:rPr>
        <w:t>1, Specifically optimized firmware ESC, the ESC has a very good compatibility;</w:t>
      </w:r>
    </w:p>
    <w:p w14:paraId="59961EFB" w14:textId="77777777" w:rsidR="00972FF1" w:rsidRDefault="00000000">
      <w:pPr>
        <w:ind w:left="0" w:hanging="2"/>
        <w:rPr>
          <w:lang w:val="en-GB"/>
        </w:rPr>
      </w:pPr>
      <w:r>
        <w:rPr>
          <w:lang w:val="en-GB"/>
        </w:rPr>
        <w:t>2, Highly intelligent, adaptive ability, extremely easy to use;</w:t>
      </w:r>
    </w:p>
    <w:p w14:paraId="6F2F7346" w14:textId="77777777" w:rsidR="00972FF1" w:rsidRDefault="00000000">
      <w:pPr>
        <w:ind w:left="0" w:hanging="2"/>
        <w:rPr>
          <w:lang w:val="en-GB"/>
        </w:rPr>
      </w:pPr>
      <w:r>
        <w:rPr>
          <w:lang w:val="en-GB"/>
        </w:rPr>
        <w:t>3, Throttle signal line is a twisted pair, copper wire to reduce crosstalk signal generated 4,Supports up to 621Hz refresh rates up to the throttle signal, compatible with a variety of flight control (Note: More than 500Hz signal of the throttle throttle are all non-standard signal)</w:t>
      </w:r>
    </w:p>
    <w:p w14:paraId="0A663A72" w14:textId="77777777" w:rsidR="00972FF1" w:rsidRDefault="00000000">
      <w:pPr>
        <w:ind w:left="0" w:hanging="2"/>
        <w:rPr>
          <w:lang w:val="en-GB"/>
        </w:rPr>
      </w:pPr>
      <w:r>
        <w:rPr>
          <w:lang w:val="en-GB"/>
        </w:rPr>
        <w:t>5, Use MOSFET special driver chip, performance and stability far beyond the driving circuit with discrete components built</w:t>
      </w:r>
    </w:p>
    <w:p w14:paraId="0EDCDE31" w14:textId="77777777" w:rsidR="00972FF1" w:rsidRDefault="00000000">
      <w:pPr>
        <w:ind w:left="0" w:hanging="2"/>
        <w:rPr>
          <w:lang w:val="en-GB"/>
        </w:rPr>
      </w:pPr>
      <w:r>
        <w:rPr>
          <w:lang w:val="en-GB"/>
        </w:rPr>
        <w:t>ESC Specification:</w:t>
      </w:r>
    </w:p>
    <w:p w14:paraId="4A44A8CF" w14:textId="77777777" w:rsidR="00972FF1" w:rsidRDefault="00972FF1">
      <w:pPr>
        <w:ind w:left="0" w:hanging="2"/>
        <w:rPr>
          <w:lang w:val="en-GB"/>
        </w:rPr>
      </w:pPr>
    </w:p>
    <w:p w14:paraId="470CF114" w14:textId="77777777" w:rsidR="00972FF1" w:rsidRDefault="00000000">
      <w:pPr>
        <w:ind w:left="0" w:hanging="2"/>
        <w:rPr>
          <w:lang w:val="en-GB"/>
        </w:rPr>
      </w:pPr>
      <w:r>
        <w:rPr>
          <w:lang w:val="en-GB"/>
        </w:rPr>
        <w:t>Cont. Current: 30A</w:t>
      </w:r>
    </w:p>
    <w:p w14:paraId="56896AF9" w14:textId="77777777" w:rsidR="00972FF1" w:rsidRDefault="00000000">
      <w:pPr>
        <w:ind w:left="0" w:hanging="2"/>
        <w:rPr>
          <w:lang w:val="en-GB"/>
        </w:rPr>
      </w:pPr>
      <w:r>
        <w:rPr>
          <w:lang w:val="en-GB"/>
        </w:rPr>
        <w:t>Max. Current: 40A</w:t>
      </w:r>
    </w:p>
    <w:p w14:paraId="70D9C312" w14:textId="77777777" w:rsidR="00972FF1" w:rsidRDefault="00000000">
      <w:pPr>
        <w:ind w:left="0" w:hanging="2"/>
        <w:rPr>
          <w:lang w:val="en-GB"/>
        </w:rPr>
      </w:pPr>
      <w:r>
        <w:rPr>
          <w:lang w:val="en-GB"/>
        </w:rPr>
        <w:t>BEC : No (OPTO ESC)</w:t>
      </w:r>
    </w:p>
    <w:p w14:paraId="6D1D89F7" w14:textId="77777777" w:rsidR="00972FF1" w:rsidRDefault="00000000">
      <w:pPr>
        <w:ind w:left="0" w:hanging="2"/>
        <w:rPr>
          <w:lang w:val="en-GB"/>
        </w:rPr>
      </w:pPr>
      <w:r>
        <w:rPr>
          <w:lang w:val="en-GB"/>
        </w:rPr>
        <w:t>Li-ion/Li0poly:2-6S</w:t>
      </w:r>
    </w:p>
    <w:p w14:paraId="2142AF76" w14:textId="77777777" w:rsidR="00972FF1" w:rsidRDefault="00000000">
      <w:pPr>
        <w:ind w:left="0" w:hanging="2"/>
        <w:rPr>
          <w:lang w:val="en-GB"/>
        </w:rPr>
      </w:pPr>
      <w:r>
        <w:rPr>
          <w:lang w:val="en-GB"/>
        </w:rPr>
        <w:t>Weight: 28.5g(with banana connector); 30g(without banana connector)</w:t>
      </w:r>
    </w:p>
    <w:p w14:paraId="1651F68B" w14:textId="77777777" w:rsidR="00972FF1" w:rsidRDefault="00000000">
      <w:pPr>
        <w:ind w:left="0" w:hanging="2"/>
        <w:rPr>
          <w:lang w:val="en-GB"/>
        </w:rPr>
      </w:pPr>
      <w:r>
        <w:rPr>
          <w:noProof/>
          <w:lang w:val="en-GB"/>
        </w:rPr>
        <w:drawing>
          <wp:inline distT="0" distB="0" distL="0" distR="0" wp14:anchorId="353C8BA3" wp14:editId="1872C03E">
            <wp:extent cx="5149850" cy="1777805"/>
            <wp:effectExtent l="0" t="0" r="0" b="0"/>
            <wp:docPr id="111830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00737" name="Picture 1" descr="A screenshot of a computer&#10;&#10;Description automatically generated"/>
                    <pic:cNvPicPr>
                      <a:picLocks noChangeAspect="1"/>
                    </pic:cNvPicPr>
                  </pic:nvPicPr>
                  <pic:blipFill>
                    <a:blip r:embed="rId36"/>
                    <a:stretch>
                      <a:fillRect/>
                    </a:stretch>
                  </pic:blipFill>
                  <pic:spPr>
                    <a:xfrm>
                      <a:off x="0" y="0"/>
                      <a:ext cx="5193897" cy="1793011"/>
                    </a:xfrm>
                    <a:prstGeom prst="rect">
                      <a:avLst/>
                    </a:prstGeom>
                  </pic:spPr>
                </pic:pic>
              </a:graphicData>
            </a:graphic>
          </wp:inline>
        </w:drawing>
      </w:r>
    </w:p>
    <w:p w14:paraId="616C0092" w14:textId="77777777" w:rsidR="00972FF1" w:rsidRDefault="00972FF1">
      <w:pPr>
        <w:ind w:left="0" w:hanging="2"/>
      </w:pPr>
    </w:p>
    <w:p w14:paraId="075EC539" w14:textId="77777777" w:rsidR="00972FF1" w:rsidRDefault="00000000">
      <w:pPr>
        <w:ind w:left="0" w:hanging="2"/>
      </w:pPr>
      <w:r>
        <w:t>Table [4]: 30A ESC spesification</w:t>
      </w:r>
    </w:p>
    <w:p w14:paraId="59C0C990" w14:textId="77777777" w:rsidR="00972FF1" w:rsidRDefault="00000000">
      <w:pPr>
        <w:ind w:left="0" w:hanging="2"/>
      </w:pPr>
      <w:r>
        <w:rPr>
          <w:noProof/>
        </w:rPr>
        <w:drawing>
          <wp:inline distT="0" distB="0" distL="0" distR="0" wp14:anchorId="31B0F6C3" wp14:editId="78BB9362">
            <wp:extent cx="1289050" cy="1289050"/>
            <wp:effectExtent l="0" t="0" r="6350" b="6350"/>
            <wp:docPr id="898561711" name="Picture 9" descr="Several black electronic devices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61711" name="Picture 9" descr="Several black electronic devices with wir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289050" cy="1289050"/>
                    </a:xfrm>
                    <a:prstGeom prst="rect">
                      <a:avLst/>
                    </a:prstGeom>
                    <a:noFill/>
                  </pic:spPr>
                </pic:pic>
              </a:graphicData>
            </a:graphic>
          </wp:inline>
        </w:drawing>
      </w:r>
    </w:p>
    <w:p w14:paraId="54017972" w14:textId="77777777" w:rsidR="00972FF1" w:rsidRDefault="00000000">
      <w:pPr>
        <w:ind w:left="0" w:hanging="2"/>
      </w:pPr>
      <w:r>
        <w:t>Figure[12]: BRUSHLESS 30 ESC 2-65 LIPO</w:t>
      </w:r>
    </w:p>
    <w:p w14:paraId="579CE5FA" w14:textId="77777777" w:rsidR="00972FF1" w:rsidRDefault="00972FF1">
      <w:pPr>
        <w:ind w:left="0" w:hanging="2"/>
      </w:pPr>
    </w:p>
    <w:p w14:paraId="392F8050" w14:textId="77777777" w:rsidR="00972FF1" w:rsidRDefault="00000000">
      <w:pPr>
        <w:ind w:left="0" w:hanging="2"/>
      </w:pPr>
      <w:r>
        <w:rPr>
          <w:noProof/>
        </w:rPr>
        <w:drawing>
          <wp:inline distT="0" distB="0" distL="0" distR="0" wp14:anchorId="6B2C1A92" wp14:editId="39535670">
            <wp:extent cx="2762250" cy="768595"/>
            <wp:effectExtent l="0" t="0" r="0" b="0"/>
            <wp:docPr id="681005804" name="Picture 1"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05804" name="Picture 1" descr="A diagram of a device&#10;&#10;Description automatically generated with medium confidence"/>
                    <pic:cNvPicPr>
                      <a:picLocks noChangeAspect="1"/>
                    </pic:cNvPicPr>
                  </pic:nvPicPr>
                  <pic:blipFill>
                    <a:blip r:embed="rId38"/>
                    <a:stretch>
                      <a:fillRect/>
                    </a:stretch>
                  </pic:blipFill>
                  <pic:spPr>
                    <a:xfrm>
                      <a:off x="0" y="0"/>
                      <a:ext cx="2772291" cy="771389"/>
                    </a:xfrm>
                    <a:prstGeom prst="rect">
                      <a:avLst/>
                    </a:prstGeom>
                  </pic:spPr>
                </pic:pic>
              </a:graphicData>
            </a:graphic>
          </wp:inline>
        </w:drawing>
      </w:r>
    </w:p>
    <w:p w14:paraId="6E5A4464" w14:textId="1243DEDC" w:rsidR="00972FF1" w:rsidRDefault="00000000">
      <w:pPr>
        <w:ind w:left="0" w:hanging="2"/>
      </w:pPr>
      <w:r>
        <w:t xml:space="preserve">Figure[13] : </w:t>
      </w:r>
      <w:r w:rsidR="005F0DAB">
        <w:t>The</w:t>
      </w:r>
      <w:r>
        <w:t xml:space="preserve"> connection between </w:t>
      </w:r>
      <w:r w:rsidR="005F0DAB">
        <w:t>A single</w:t>
      </w:r>
      <w:r>
        <w:t xml:space="preserve"> motor and the battery</w:t>
      </w:r>
    </w:p>
    <w:p w14:paraId="17FEAD89" w14:textId="77777777" w:rsidR="00972FF1" w:rsidRDefault="00972FF1">
      <w:pPr>
        <w:ind w:left="0" w:hanging="2"/>
      </w:pPr>
    </w:p>
    <w:p w14:paraId="32106987" w14:textId="77777777" w:rsidR="0045532C" w:rsidRDefault="0045532C">
      <w:pPr>
        <w:ind w:left="0" w:hanging="2"/>
      </w:pPr>
    </w:p>
    <w:p w14:paraId="039861E4" w14:textId="64197A69" w:rsidR="0045532C" w:rsidRDefault="0045532C">
      <w:pPr>
        <w:ind w:left="0" w:hanging="2"/>
      </w:pPr>
      <w:r>
        <w:rPr>
          <w:noProof/>
        </w:rPr>
        <w:drawing>
          <wp:inline distT="0" distB="0" distL="0" distR="0" wp14:anchorId="4079F672" wp14:editId="6A1D2F5D">
            <wp:extent cx="1663700" cy="1607577"/>
            <wp:effectExtent l="0" t="0" r="0" b="0"/>
            <wp:docPr id="1452630071" name="Picture 1" descr="A diagram of electrical wi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30071" name="Picture 1" descr="A diagram of electrical wiring&#10;&#10;AI-generated content may be incorrect."/>
                    <pic:cNvPicPr/>
                  </pic:nvPicPr>
                  <pic:blipFill>
                    <a:blip r:embed="rId39"/>
                    <a:stretch>
                      <a:fillRect/>
                    </a:stretch>
                  </pic:blipFill>
                  <pic:spPr>
                    <a:xfrm>
                      <a:off x="0" y="0"/>
                      <a:ext cx="1669872" cy="1613540"/>
                    </a:xfrm>
                    <a:prstGeom prst="rect">
                      <a:avLst/>
                    </a:prstGeom>
                  </pic:spPr>
                </pic:pic>
              </a:graphicData>
            </a:graphic>
          </wp:inline>
        </w:drawing>
      </w:r>
    </w:p>
    <w:p w14:paraId="579BE3E6" w14:textId="77777777" w:rsidR="00972FF1" w:rsidRDefault="00972FF1">
      <w:pPr>
        <w:ind w:left="0" w:hanging="2"/>
      </w:pPr>
    </w:p>
    <w:p w14:paraId="1282D00A" w14:textId="77777777" w:rsidR="00972FF1" w:rsidRDefault="00000000">
      <w:pPr>
        <w:pStyle w:val="ListParagraph"/>
        <w:numPr>
          <w:ilvl w:val="0"/>
          <w:numId w:val="3"/>
        </w:numPr>
        <w:ind w:leftChars="0" w:firstLineChars="0"/>
      </w:pPr>
      <w:r>
        <w:t>Transmitter and receiver :</w:t>
      </w:r>
    </w:p>
    <w:p w14:paraId="55120F32" w14:textId="05ADB691" w:rsidR="00FD4F49" w:rsidRDefault="00FD4F49" w:rsidP="00FD4F49">
      <w:pPr>
        <w:ind w:leftChars="0" w:left="0" w:firstLineChars="0" w:firstLine="0"/>
      </w:pPr>
      <w:r>
        <w:rPr>
          <w:noProof/>
        </w:rPr>
        <w:drawing>
          <wp:inline distT="0" distB="0" distL="0" distR="0" wp14:anchorId="59BA1E0F" wp14:editId="54201517">
            <wp:extent cx="1711770" cy="1898650"/>
            <wp:effectExtent l="0" t="0" r="3175" b="6350"/>
            <wp:docPr id="1970757856" name="Picture 1" descr="A black remote control with a screen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7856" name="Picture 1" descr="A black remote control with a screen and wires&#10;&#10;Description automatically generated"/>
                    <pic:cNvPicPr>
                      <a:picLocks noChangeAspect="1"/>
                    </pic:cNvPicPr>
                  </pic:nvPicPr>
                  <pic:blipFill>
                    <a:blip r:embed="rId40"/>
                    <a:stretch>
                      <a:fillRect/>
                    </a:stretch>
                  </pic:blipFill>
                  <pic:spPr>
                    <a:xfrm>
                      <a:off x="0" y="0"/>
                      <a:ext cx="1715123" cy="1902369"/>
                    </a:xfrm>
                    <a:prstGeom prst="rect">
                      <a:avLst/>
                    </a:prstGeom>
                  </pic:spPr>
                </pic:pic>
              </a:graphicData>
            </a:graphic>
          </wp:inline>
        </w:drawing>
      </w:r>
    </w:p>
    <w:p w14:paraId="16F10242" w14:textId="77777777" w:rsidR="00972FF1" w:rsidRDefault="00000000" w:rsidP="00FD4F49">
      <w:pPr>
        <w:ind w:leftChars="0" w:left="0" w:firstLineChars="0" w:firstLine="0"/>
      </w:pPr>
      <w:r>
        <w:t>Figure [14]: Tranmitter and receiver used in the project</w:t>
      </w:r>
    </w:p>
    <w:p w14:paraId="36F05BCB" w14:textId="77777777" w:rsidR="00972FF1" w:rsidRDefault="00972FF1">
      <w:pPr>
        <w:ind w:left="0" w:hanging="2"/>
      </w:pPr>
    </w:p>
    <w:p w14:paraId="5BF65BEC" w14:textId="77777777" w:rsidR="00FD4F49" w:rsidRPr="00FD4F49" w:rsidRDefault="00FD4F49" w:rsidP="00FD4F49">
      <w:pPr>
        <w:ind w:leftChars="0" w:left="0" w:firstLineChars="0" w:firstLine="0"/>
        <w:rPr>
          <w:lang w:val="en-GB"/>
        </w:rPr>
      </w:pPr>
      <w:r w:rsidRPr="00FD4F49">
        <w:rPr>
          <w:lang w:val="en-GB"/>
        </w:rPr>
        <w:t>Transmitter and Receiver System: FlySky FS-i6 and FS-iA6</w:t>
      </w:r>
    </w:p>
    <w:p w14:paraId="153161C6" w14:textId="77777777" w:rsidR="00FD4F49" w:rsidRPr="00FD4F49" w:rsidRDefault="00FD4F49" w:rsidP="00FD4F49">
      <w:pPr>
        <w:ind w:leftChars="0" w:left="0" w:firstLineChars="0" w:firstLine="0"/>
        <w:rPr>
          <w:lang w:val="en-GB"/>
        </w:rPr>
      </w:pPr>
      <w:r w:rsidRPr="00FD4F49">
        <w:rPr>
          <w:lang w:val="en-GB"/>
        </w:rPr>
        <w:t>The drone’s manual control system is based on the FlySky FS-i6 transmitter and FS-iA6 receiver, both operating on the 2.4GHz AFHDS 2A protocol. This system offers 6 configurable channels, with support for various aircraft types including fixed-wing, gliders, and multirotors.</w:t>
      </w:r>
    </w:p>
    <w:p w14:paraId="2280B822" w14:textId="77777777" w:rsidR="00FD4F49" w:rsidRPr="00FD4F49" w:rsidRDefault="00FD4F49" w:rsidP="00FD4F49">
      <w:pPr>
        <w:ind w:leftChars="0" w:left="0" w:firstLineChars="0" w:firstLine="0"/>
        <w:rPr>
          <w:lang w:val="en-GB"/>
        </w:rPr>
      </w:pPr>
      <w:r w:rsidRPr="00FD4F49">
        <w:rPr>
          <w:lang w:val="en-GB"/>
        </w:rPr>
        <w:t>The transmitter features:</w:t>
      </w:r>
    </w:p>
    <w:p w14:paraId="3F24A39A" w14:textId="77777777" w:rsidR="00FD4F49" w:rsidRPr="00FD4F49" w:rsidRDefault="00FD4F49" w:rsidP="00FD4F49">
      <w:pPr>
        <w:numPr>
          <w:ilvl w:val="0"/>
          <w:numId w:val="24"/>
        </w:numPr>
        <w:ind w:leftChars="0" w:firstLineChars="0"/>
        <w:rPr>
          <w:lang w:val="en-GB"/>
        </w:rPr>
      </w:pPr>
      <w:r w:rsidRPr="00FD4F49">
        <w:rPr>
          <w:lang w:val="en-GB"/>
        </w:rPr>
        <w:t>A dual-antenna design for improved signal stability and coverage across 142 frequency bands.</w:t>
      </w:r>
    </w:p>
    <w:p w14:paraId="7BA52E12" w14:textId="77777777" w:rsidR="00FD4F49" w:rsidRPr="00FD4F49" w:rsidRDefault="00FD4F49" w:rsidP="00FD4F49">
      <w:pPr>
        <w:numPr>
          <w:ilvl w:val="0"/>
          <w:numId w:val="24"/>
        </w:numPr>
        <w:ind w:leftChars="0" w:firstLineChars="0"/>
        <w:rPr>
          <w:lang w:val="en-GB"/>
        </w:rPr>
      </w:pPr>
      <w:r w:rsidRPr="00FD4F49">
        <w:rPr>
          <w:lang w:val="en-GB"/>
        </w:rPr>
        <w:t>Low power consumption and a unique transmitter ID to prevent interference from other nearby controllers.</w:t>
      </w:r>
    </w:p>
    <w:p w14:paraId="0AE574A9" w14:textId="77777777" w:rsidR="00FD4F49" w:rsidRPr="00FD4F49" w:rsidRDefault="00FD4F49" w:rsidP="00FD4F49">
      <w:pPr>
        <w:numPr>
          <w:ilvl w:val="0"/>
          <w:numId w:val="24"/>
        </w:numPr>
        <w:ind w:leftChars="0" w:firstLineChars="0"/>
        <w:rPr>
          <w:lang w:val="en-GB"/>
        </w:rPr>
      </w:pPr>
      <w:r w:rsidRPr="00FD4F49">
        <w:rPr>
          <w:lang w:val="en-GB"/>
        </w:rPr>
        <w:t>Memory for up to 20 model profiles and basic telemetry support via its transflective LCD display.</w:t>
      </w:r>
    </w:p>
    <w:p w14:paraId="1FB91E49" w14:textId="77777777" w:rsidR="00FD4F49" w:rsidRPr="00FD4F49" w:rsidRDefault="00FD4F49" w:rsidP="00FD4F49">
      <w:pPr>
        <w:ind w:leftChars="0" w:left="0" w:firstLineChars="0" w:firstLine="0"/>
        <w:rPr>
          <w:lang w:val="en-GB"/>
        </w:rPr>
      </w:pPr>
      <w:r w:rsidRPr="00FD4F49">
        <w:rPr>
          <w:lang w:val="en-GB"/>
        </w:rPr>
        <w:t>The receiver is compact and lightweight (6.4g), supporting a voltage input range of 4.0–6.5V and delivering reliable signal reception with a sensitivity of -105dBm.</w:t>
      </w:r>
    </w:p>
    <w:p w14:paraId="1BCB946A" w14:textId="77777777" w:rsidR="00FD4F49" w:rsidRPr="00FD4F49" w:rsidRDefault="00FD4F49" w:rsidP="00FD4F49">
      <w:pPr>
        <w:pBdr>
          <w:bottom w:val="single" w:sz="6" w:space="1" w:color="auto"/>
        </w:pBdr>
        <w:ind w:leftChars="0" w:left="0" w:firstLineChars="0" w:firstLine="0"/>
        <w:rPr>
          <w:lang w:val="en-GB"/>
        </w:rPr>
      </w:pPr>
      <w:r w:rsidRPr="00FD4F49">
        <w:rPr>
          <w:lang w:val="en-GB"/>
        </w:rPr>
        <w:t>This system was chosen due to its long-range capability, signal hopping for interference reduction, and ease of integration with standard flight controllers.</w:t>
      </w:r>
    </w:p>
    <w:p w14:paraId="459A2308" w14:textId="77777777" w:rsidR="00FD4F49" w:rsidRPr="00FD4F49" w:rsidRDefault="00FD4F49" w:rsidP="00FD4F49">
      <w:pPr>
        <w:ind w:leftChars="0" w:left="0" w:firstLineChars="0" w:firstLine="0"/>
        <w:rPr>
          <w:lang w:val="en-GB"/>
        </w:rPr>
      </w:pPr>
    </w:p>
    <w:p w14:paraId="3E01A7E4" w14:textId="77777777" w:rsidR="00FD4F49" w:rsidRPr="00FD4F49" w:rsidRDefault="00FD4F49" w:rsidP="00FD4F49">
      <w:pPr>
        <w:ind w:leftChars="0" w:left="0" w:firstLineChars="0" w:firstLine="0"/>
        <w:rPr>
          <w:lang w:val="en-GB"/>
        </w:rPr>
      </w:pPr>
      <w:r w:rsidRPr="00FD4F49">
        <w:rPr>
          <w:lang w:val="en-GB"/>
        </w:rPr>
        <w:t>PPM Encoder</w:t>
      </w:r>
    </w:p>
    <w:p w14:paraId="6092B1C3" w14:textId="77777777" w:rsidR="00FD4F49" w:rsidRPr="00FD4F49" w:rsidRDefault="00FD4F49" w:rsidP="00FD4F49">
      <w:pPr>
        <w:ind w:leftChars="0" w:left="0" w:firstLineChars="0" w:firstLine="0"/>
        <w:rPr>
          <w:lang w:val="en-GB"/>
        </w:rPr>
      </w:pPr>
      <w:r w:rsidRPr="00FD4F49">
        <w:rPr>
          <w:lang w:val="en-GB"/>
        </w:rPr>
        <w:t>To simplify signal management between the receiver and the Pixhawk 2.4.8 flight controller, a PPM encoder was used. This device converts multiple PWM channel signals from the receiver into a single PPM signal, allowing cleaner wiring and easier configuration.</w:t>
      </w:r>
    </w:p>
    <w:p w14:paraId="76BA812B" w14:textId="77777777" w:rsidR="00FD4F49" w:rsidRPr="00FD4F49" w:rsidRDefault="00FD4F49" w:rsidP="00FD4F49">
      <w:pPr>
        <w:ind w:leftChars="0" w:left="0" w:firstLineChars="0" w:firstLine="0"/>
        <w:rPr>
          <w:lang w:val="en-GB"/>
        </w:rPr>
      </w:pPr>
      <w:r w:rsidRPr="00FD4F49">
        <w:rPr>
          <w:lang w:val="en-GB"/>
        </w:rPr>
        <w:t>Key features:</w:t>
      </w:r>
    </w:p>
    <w:p w14:paraId="6BFA4E12" w14:textId="77777777" w:rsidR="00FD4F49" w:rsidRPr="00FD4F49" w:rsidRDefault="00FD4F49" w:rsidP="00FD4F49">
      <w:pPr>
        <w:numPr>
          <w:ilvl w:val="0"/>
          <w:numId w:val="25"/>
        </w:numPr>
        <w:ind w:leftChars="0" w:firstLineChars="0"/>
        <w:rPr>
          <w:lang w:val="en-GB"/>
        </w:rPr>
      </w:pPr>
      <w:r w:rsidRPr="00FD4F49">
        <w:rPr>
          <w:lang w:val="en-GB"/>
        </w:rPr>
        <w:t>Plug-and-play setup with preloaded firmware, requiring no additional configuration for basic use.</w:t>
      </w:r>
    </w:p>
    <w:p w14:paraId="7C9207B0" w14:textId="77777777" w:rsidR="00FD4F49" w:rsidRPr="00FD4F49" w:rsidRDefault="00FD4F49" w:rsidP="00FD4F49">
      <w:pPr>
        <w:numPr>
          <w:ilvl w:val="0"/>
          <w:numId w:val="25"/>
        </w:numPr>
        <w:ind w:leftChars="0" w:firstLineChars="0"/>
        <w:rPr>
          <w:lang w:val="en-GB"/>
        </w:rPr>
      </w:pPr>
      <w:r w:rsidRPr="00FD4F49">
        <w:rPr>
          <w:lang w:val="en-GB"/>
        </w:rPr>
        <w:t>Support for up to 8 channels, with options to invert the signal or configure fail-safe behavior.</w:t>
      </w:r>
    </w:p>
    <w:p w14:paraId="093DF496" w14:textId="77777777" w:rsidR="00FD4F49" w:rsidRPr="00FD4F49" w:rsidRDefault="00FD4F49" w:rsidP="00FD4F49">
      <w:pPr>
        <w:numPr>
          <w:ilvl w:val="0"/>
          <w:numId w:val="25"/>
        </w:numPr>
        <w:ind w:leftChars="0" w:firstLineChars="0"/>
        <w:rPr>
          <w:lang w:val="en-GB"/>
        </w:rPr>
      </w:pPr>
      <w:r w:rsidRPr="00FD4F49">
        <w:rPr>
          <w:lang w:val="en-GB"/>
        </w:rPr>
        <w:t>Enhanced compatibility with flight controllers and autopilot systems, ensuring reliable data transfer and simplified setup.</w:t>
      </w:r>
    </w:p>
    <w:p w14:paraId="16EDBA9C" w14:textId="77777777" w:rsidR="00972FF1" w:rsidRPr="00FD4F49" w:rsidRDefault="00000000">
      <w:pPr>
        <w:ind w:leftChars="0" w:left="0" w:firstLineChars="0" w:firstLine="0"/>
      </w:pPr>
      <w:r w:rsidRPr="00FD4F49">
        <w:t>The PPM encoder allows to encode up to 8 PWM (pulse width modulated) signals into one PPM (pulse position modulation) signal.</w:t>
      </w:r>
    </w:p>
    <w:p w14:paraId="391CAF4A" w14:textId="77777777" w:rsidR="00972FF1" w:rsidRDefault="00972FF1">
      <w:pPr>
        <w:ind w:left="0" w:hanging="2"/>
      </w:pPr>
    </w:p>
    <w:p w14:paraId="1C7D81B4" w14:textId="77777777" w:rsidR="00972FF1" w:rsidRDefault="00000000">
      <w:pPr>
        <w:ind w:left="0" w:hanging="2"/>
      </w:pPr>
      <w:r>
        <w:rPr>
          <w:noProof/>
        </w:rPr>
        <w:drawing>
          <wp:inline distT="0" distB="0" distL="0" distR="0" wp14:anchorId="3CBE9881" wp14:editId="6DFDD9DD">
            <wp:extent cx="4122488" cy="2755900"/>
            <wp:effectExtent l="0" t="0" r="0" b="6350"/>
            <wp:docPr id="1208399952"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9952" name="Picture 1" descr="A black rectangular object with white text&#10;&#10;Description automatically generated"/>
                    <pic:cNvPicPr>
                      <a:picLocks noChangeAspect="1"/>
                    </pic:cNvPicPr>
                  </pic:nvPicPr>
                  <pic:blipFill>
                    <a:blip r:embed="rId41"/>
                    <a:stretch>
                      <a:fillRect/>
                    </a:stretch>
                  </pic:blipFill>
                  <pic:spPr>
                    <a:xfrm>
                      <a:off x="0" y="0"/>
                      <a:ext cx="4124088" cy="2756970"/>
                    </a:xfrm>
                    <a:prstGeom prst="rect">
                      <a:avLst/>
                    </a:prstGeom>
                  </pic:spPr>
                </pic:pic>
              </a:graphicData>
            </a:graphic>
          </wp:inline>
        </w:drawing>
      </w:r>
    </w:p>
    <w:p w14:paraId="15E58560" w14:textId="77777777" w:rsidR="00972FF1" w:rsidRDefault="00972FF1">
      <w:pPr>
        <w:ind w:left="0" w:hanging="2"/>
      </w:pPr>
    </w:p>
    <w:p w14:paraId="213A6315" w14:textId="77777777" w:rsidR="00972FF1" w:rsidRDefault="00000000">
      <w:pPr>
        <w:ind w:left="0" w:hanging="2"/>
      </w:pPr>
      <w:r>
        <w:t xml:space="preserve">Figure[15] : ppm encoder </w:t>
      </w:r>
    </w:p>
    <w:p w14:paraId="57F7E0BD" w14:textId="77777777" w:rsidR="00972FF1" w:rsidRDefault="00972FF1">
      <w:pPr>
        <w:ind w:left="0" w:hanging="2"/>
      </w:pPr>
    </w:p>
    <w:p w14:paraId="5B7590C5" w14:textId="77777777" w:rsidR="00972FF1" w:rsidRDefault="00972FF1">
      <w:pPr>
        <w:ind w:left="0" w:hanging="2"/>
      </w:pPr>
    </w:p>
    <w:p w14:paraId="24B15564" w14:textId="77777777" w:rsidR="00972FF1" w:rsidRDefault="00972FF1" w:rsidP="00FD4F49">
      <w:pPr>
        <w:ind w:leftChars="0" w:left="0" w:firstLineChars="0" w:firstLine="0"/>
      </w:pPr>
    </w:p>
    <w:p w14:paraId="12B03BDC" w14:textId="4057416B" w:rsidR="00FD4F49" w:rsidRPr="00FD4F49" w:rsidRDefault="00FD4F49" w:rsidP="00FD4F49">
      <w:pPr>
        <w:pStyle w:val="ListParagraph"/>
        <w:numPr>
          <w:ilvl w:val="0"/>
          <w:numId w:val="3"/>
        </w:numPr>
        <w:ind w:leftChars="0" w:firstLineChars="0"/>
        <w:rPr>
          <w:b/>
          <w:bCs/>
        </w:rPr>
      </w:pPr>
      <w:r w:rsidRPr="00FD4F49">
        <w:rPr>
          <w:b/>
          <w:bCs/>
        </w:rPr>
        <w:t>Flight Controller and Navigation System</w:t>
      </w:r>
    </w:p>
    <w:p w14:paraId="55F551CF" w14:textId="31D34FFC" w:rsidR="00FD4F49" w:rsidRPr="00FD4F49" w:rsidRDefault="00FD4F49" w:rsidP="00FD4F49">
      <w:pPr>
        <w:ind w:left="0" w:hanging="2"/>
        <w:rPr>
          <w:lang w:val="en-GB"/>
        </w:rPr>
      </w:pPr>
      <w:r w:rsidRPr="00FD4F49">
        <w:rPr>
          <w:lang w:val="en-GB"/>
        </w:rPr>
        <w:t xml:space="preserve">The UAV's control and navigation system is built around the </w:t>
      </w:r>
      <w:r w:rsidRPr="00FD4F49">
        <w:rPr>
          <w:b/>
          <w:bCs/>
          <w:lang w:val="en-GB"/>
        </w:rPr>
        <w:t>Pixhawk 2.4.8 flight controller</w:t>
      </w:r>
      <w:r w:rsidRPr="00FD4F49">
        <w:rPr>
          <w:lang w:val="en-GB"/>
        </w:rPr>
        <w:t>, a powerful open-source hardware platform developed from the ArduPilot Mega (APM) and PX4 flight stack ecosystems. Pixhawk supports a wide range of autonomous vehicle types—including multirotors, fixed-wing aircraft, boats, and ground vehicles—offering advanced autopilot functionality through GPS waypoint navigation, telemetry, and sensor integration.</w:t>
      </w:r>
    </w:p>
    <w:p w14:paraId="3F505BC6" w14:textId="77777777" w:rsidR="00FD4F49" w:rsidRPr="00FD4F49" w:rsidRDefault="00FD4F49" w:rsidP="00FD4F49">
      <w:pPr>
        <w:ind w:left="0" w:hanging="2"/>
        <w:rPr>
          <w:lang w:val="en-GB"/>
        </w:rPr>
      </w:pPr>
      <w:r w:rsidRPr="00FD4F49">
        <w:rPr>
          <w:b/>
          <w:bCs/>
          <w:lang w:val="en-GB"/>
        </w:rPr>
        <w:t>Key Features of the Pixhawk 2.4.8:</w:t>
      </w:r>
    </w:p>
    <w:p w14:paraId="08DD9226" w14:textId="77777777" w:rsidR="00FD4F49" w:rsidRPr="00FD4F49" w:rsidRDefault="00FD4F49" w:rsidP="00FD4F49">
      <w:pPr>
        <w:numPr>
          <w:ilvl w:val="0"/>
          <w:numId w:val="26"/>
        </w:numPr>
        <w:ind w:left="0" w:hanging="2"/>
        <w:rPr>
          <w:lang w:val="en-GB"/>
        </w:rPr>
      </w:pPr>
      <w:r w:rsidRPr="00FD4F49">
        <w:rPr>
          <w:lang w:val="en-GB"/>
        </w:rPr>
        <w:t xml:space="preserve">Advanced </w:t>
      </w:r>
      <w:r w:rsidRPr="00FD4F49">
        <w:rPr>
          <w:b/>
          <w:bCs/>
          <w:lang w:val="en-GB"/>
        </w:rPr>
        <w:t>32-bit ARM Cortex-M4 processor</w:t>
      </w:r>
      <w:r w:rsidRPr="00FD4F49">
        <w:rPr>
          <w:lang w:val="en-GB"/>
        </w:rPr>
        <w:t xml:space="preserve"> running NuttX real-time operating system (RTOS)</w:t>
      </w:r>
    </w:p>
    <w:p w14:paraId="373C7FC4" w14:textId="77777777" w:rsidR="00FD4F49" w:rsidRPr="00FD4F49" w:rsidRDefault="00FD4F49" w:rsidP="00FD4F49">
      <w:pPr>
        <w:numPr>
          <w:ilvl w:val="0"/>
          <w:numId w:val="26"/>
        </w:numPr>
        <w:ind w:left="0" w:hanging="2"/>
        <w:rPr>
          <w:lang w:val="en-GB"/>
        </w:rPr>
      </w:pPr>
      <w:r w:rsidRPr="00FD4F49">
        <w:rPr>
          <w:b/>
          <w:bCs/>
          <w:lang w:val="en-GB"/>
        </w:rPr>
        <w:t>14 PWM/servo outputs</w:t>
      </w:r>
      <w:r w:rsidRPr="00FD4F49">
        <w:rPr>
          <w:lang w:val="en-GB"/>
        </w:rPr>
        <w:t>, supporting multirotor and fixed-wing configurations</w:t>
      </w:r>
    </w:p>
    <w:p w14:paraId="26FE5261" w14:textId="77777777" w:rsidR="00FD4F49" w:rsidRPr="00FD4F49" w:rsidRDefault="00FD4F49" w:rsidP="00FD4F49">
      <w:pPr>
        <w:numPr>
          <w:ilvl w:val="0"/>
          <w:numId w:val="26"/>
        </w:numPr>
        <w:ind w:left="0" w:hanging="2"/>
        <w:rPr>
          <w:lang w:val="en-GB"/>
        </w:rPr>
      </w:pPr>
      <w:r w:rsidRPr="00FD4F49">
        <w:rPr>
          <w:lang w:val="en-GB"/>
        </w:rPr>
        <w:t xml:space="preserve">Multiple communication interfaces: </w:t>
      </w:r>
      <w:r w:rsidRPr="00FD4F49">
        <w:rPr>
          <w:b/>
          <w:bCs/>
          <w:lang w:val="en-GB"/>
        </w:rPr>
        <w:t>UART, I2C, SPI, CAN</w:t>
      </w:r>
    </w:p>
    <w:p w14:paraId="05AB145B" w14:textId="77777777" w:rsidR="00FD4F49" w:rsidRPr="00FD4F49" w:rsidRDefault="00FD4F49" w:rsidP="00FD4F49">
      <w:pPr>
        <w:numPr>
          <w:ilvl w:val="0"/>
          <w:numId w:val="26"/>
        </w:numPr>
        <w:ind w:left="0" w:hanging="2"/>
        <w:rPr>
          <w:lang w:val="en-GB"/>
        </w:rPr>
      </w:pPr>
      <w:r w:rsidRPr="00FD4F49">
        <w:rPr>
          <w:lang w:val="en-GB"/>
        </w:rPr>
        <w:t xml:space="preserve">Integrated </w:t>
      </w:r>
      <w:r w:rsidRPr="00FD4F49">
        <w:rPr>
          <w:b/>
          <w:bCs/>
          <w:lang w:val="en-GB"/>
        </w:rPr>
        <w:t>failsafe co-processor</w:t>
      </w:r>
      <w:r w:rsidRPr="00FD4F49">
        <w:rPr>
          <w:lang w:val="en-GB"/>
        </w:rPr>
        <w:t xml:space="preserve"> (STM32F103)</w:t>
      </w:r>
    </w:p>
    <w:p w14:paraId="0F38949E" w14:textId="77777777" w:rsidR="00FD4F49" w:rsidRPr="00FD4F49" w:rsidRDefault="00FD4F49" w:rsidP="00FD4F49">
      <w:pPr>
        <w:numPr>
          <w:ilvl w:val="0"/>
          <w:numId w:val="26"/>
        </w:numPr>
        <w:ind w:left="0" w:hanging="2"/>
        <w:rPr>
          <w:lang w:val="en-GB"/>
        </w:rPr>
      </w:pPr>
      <w:r w:rsidRPr="00FD4F49">
        <w:rPr>
          <w:lang w:val="en-GB"/>
        </w:rPr>
        <w:t>Internal sensors: L3GD20H 16-bit gyroscope and X4HBA 303H 14-bit accelerometer/magnetometer</w:t>
      </w:r>
    </w:p>
    <w:p w14:paraId="08AA35A9" w14:textId="77777777" w:rsidR="00FD4F49" w:rsidRPr="00FD4F49" w:rsidRDefault="00FD4F49" w:rsidP="00FD4F49">
      <w:pPr>
        <w:numPr>
          <w:ilvl w:val="0"/>
          <w:numId w:val="26"/>
        </w:numPr>
        <w:ind w:left="0" w:hanging="2"/>
        <w:rPr>
          <w:lang w:val="en-GB"/>
        </w:rPr>
      </w:pPr>
      <w:r w:rsidRPr="00FD4F49">
        <w:rPr>
          <w:b/>
          <w:bCs/>
          <w:lang w:val="en-GB"/>
        </w:rPr>
        <w:t>168 MHz processing speed</w:t>
      </w:r>
      <w:r w:rsidRPr="00FD4F49">
        <w:rPr>
          <w:lang w:val="en-GB"/>
        </w:rPr>
        <w:t>, 128 KB RAM, 2 MB flash memory</w:t>
      </w:r>
    </w:p>
    <w:p w14:paraId="04D95A15" w14:textId="77777777" w:rsidR="00FD4F49" w:rsidRPr="00FD4F49" w:rsidRDefault="00FD4F49" w:rsidP="00FD4F49">
      <w:pPr>
        <w:pBdr>
          <w:bottom w:val="single" w:sz="6" w:space="1" w:color="auto"/>
        </w:pBdr>
        <w:ind w:left="0" w:hanging="2"/>
        <w:rPr>
          <w:lang w:val="en-GB"/>
        </w:rPr>
      </w:pPr>
      <w:r w:rsidRPr="00FD4F49">
        <w:rPr>
          <w:lang w:val="en-GB"/>
        </w:rPr>
        <w:t xml:space="preserve">This flight controller was mounted using a </w:t>
      </w:r>
      <w:r w:rsidRPr="00FD4F49">
        <w:rPr>
          <w:b/>
          <w:bCs/>
          <w:lang w:val="en-GB"/>
        </w:rPr>
        <w:t>glass fiber anti-vibration absorber frame</w:t>
      </w:r>
      <w:r w:rsidRPr="00FD4F49">
        <w:rPr>
          <w:lang w:val="en-GB"/>
        </w:rPr>
        <w:t>, isolating the unit from motor-induced vibrations to improve sensor accuracy during flight. The damping system includes dual fiber-reinforced plates with rubber shock absorbers, sized to fit most common controller units (APM, KK, Pixhawk).</w:t>
      </w:r>
    </w:p>
    <w:p w14:paraId="5B658A68" w14:textId="77777777" w:rsidR="00FD4F49" w:rsidRPr="00FD4F49" w:rsidRDefault="00FD4F49" w:rsidP="00FD4F49">
      <w:pPr>
        <w:ind w:left="0" w:hanging="2"/>
        <w:rPr>
          <w:lang w:val="en-GB"/>
        </w:rPr>
      </w:pPr>
    </w:p>
    <w:p w14:paraId="35B52165" w14:textId="77777777" w:rsidR="00FD4F49" w:rsidRPr="00FD4F49" w:rsidRDefault="00FD4F49" w:rsidP="00FD4F49">
      <w:pPr>
        <w:ind w:left="0" w:hanging="2"/>
        <w:rPr>
          <w:b/>
          <w:bCs/>
          <w:lang w:val="en-GB"/>
        </w:rPr>
      </w:pPr>
      <w:r w:rsidRPr="00FD4F49">
        <w:rPr>
          <w:b/>
          <w:bCs/>
          <w:lang w:val="en-GB"/>
        </w:rPr>
        <w:t>GPS Module: Ublox NEO-M8N</w:t>
      </w:r>
    </w:p>
    <w:p w14:paraId="00CEFC3B" w14:textId="77777777" w:rsidR="00FD4F49" w:rsidRPr="00FD4F49" w:rsidRDefault="00FD4F49" w:rsidP="00FD4F49">
      <w:pPr>
        <w:ind w:left="0" w:hanging="2"/>
        <w:rPr>
          <w:lang w:val="en-GB"/>
        </w:rPr>
      </w:pPr>
      <w:r w:rsidRPr="00FD4F49">
        <w:rPr>
          <w:lang w:val="en-GB"/>
        </w:rPr>
        <w:t xml:space="preserve">To enable autonomous navigation and flight stability, the Pixhawk is paired with the </w:t>
      </w:r>
      <w:r w:rsidRPr="00FD4F49">
        <w:rPr>
          <w:b/>
          <w:bCs/>
          <w:lang w:val="en-GB"/>
        </w:rPr>
        <w:t>Ublox NEO-M8N GPS module</w:t>
      </w:r>
      <w:r w:rsidRPr="00FD4F49">
        <w:rPr>
          <w:lang w:val="en-GB"/>
        </w:rPr>
        <w:t>, which supports multiple satellite systems including GPS, GLONASS, BeiDou, and QZSS. This enhances positioning accuracy and reduces lock-on time under variable conditions.</w:t>
      </w:r>
    </w:p>
    <w:p w14:paraId="1FAF236D" w14:textId="77777777" w:rsidR="00FD4F49" w:rsidRPr="00FD4F49" w:rsidRDefault="00FD4F49" w:rsidP="00FD4F49">
      <w:pPr>
        <w:ind w:left="0" w:hanging="2"/>
        <w:rPr>
          <w:lang w:val="en-GB"/>
        </w:rPr>
      </w:pPr>
      <w:r w:rsidRPr="00FD4F49">
        <w:rPr>
          <w:b/>
          <w:bCs/>
          <w:lang w:val="en-GB"/>
        </w:rPr>
        <w:t>NEO-M8N GPS Specifications:</w:t>
      </w:r>
    </w:p>
    <w:p w14:paraId="1CEEC4B9" w14:textId="77777777" w:rsidR="00FD4F49" w:rsidRPr="00FD4F49" w:rsidRDefault="00FD4F49" w:rsidP="00FD4F49">
      <w:pPr>
        <w:numPr>
          <w:ilvl w:val="0"/>
          <w:numId w:val="27"/>
        </w:numPr>
        <w:ind w:left="0" w:hanging="2"/>
        <w:rPr>
          <w:lang w:val="en-GB"/>
        </w:rPr>
      </w:pPr>
      <w:r w:rsidRPr="00FD4F49">
        <w:rPr>
          <w:b/>
          <w:bCs/>
          <w:lang w:val="en-GB"/>
        </w:rPr>
        <w:t>72-channel</w:t>
      </w:r>
      <w:r w:rsidRPr="00FD4F49">
        <w:rPr>
          <w:lang w:val="en-GB"/>
        </w:rPr>
        <w:t xml:space="preserve"> GNSS engine, supporting up to 10 Hz update rate with multi-GNSS</w:t>
      </w:r>
    </w:p>
    <w:p w14:paraId="0EFDAE10" w14:textId="77777777" w:rsidR="00FD4F49" w:rsidRPr="00FD4F49" w:rsidRDefault="00FD4F49" w:rsidP="00FD4F49">
      <w:pPr>
        <w:numPr>
          <w:ilvl w:val="0"/>
          <w:numId w:val="27"/>
        </w:numPr>
        <w:ind w:left="0" w:hanging="2"/>
        <w:rPr>
          <w:lang w:val="en-GB"/>
        </w:rPr>
      </w:pPr>
      <w:r w:rsidRPr="00FD4F49">
        <w:rPr>
          <w:lang w:val="en-GB"/>
        </w:rPr>
        <w:t xml:space="preserve">Positioning accuracy: </w:t>
      </w:r>
      <w:r w:rsidRPr="00FD4F49">
        <w:rPr>
          <w:b/>
          <w:bCs/>
          <w:lang w:val="en-GB"/>
        </w:rPr>
        <w:t>±2.0 meters</w:t>
      </w:r>
    </w:p>
    <w:p w14:paraId="350B442A" w14:textId="77777777" w:rsidR="00FD4F49" w:rsidRPr="00FD4F49" w:rsidRDefault="00FD4F49" w:rsidP="00FD4F49">
      <w:pPr>
        <w:numPr>
          <w:ilvl w:val="0"/>
          <w:numId w:val="27"/>
        </w:numPr>
        <w:ind w:left="0" w:hanging="2"/>
        <w:rPr>
          <w:lang w:val="en-GB"/>
        </w:rPr>
      </w:pPr>
      <w:r w:rsidRPr="00FD4F49">
        <w:rPr>
          <w:lang w:val="en-GB"/>
        </w:rPr>
        <w:t xml:space="preserve">Sensitivity: up to </w:t>
      </w:r>
      <w:r w:rsidRPr="00FD4F49">
        <w:rPr>
          <w:b/>
          <w:bCs/>
          <w:lang w:val="en-GB"/>
        </w:rPr>
        <w:t>–167 dBm</w:t>
      </w:r>
    </w:p>
    <w:p w14:paraId="0C42BEC3" w14:textId="77777777" w:rsidR="00FD4F49" w:rsidRPr="00FD4F49" w:rsidRDefault="00FD4F49" w:rsidP="00FD4F49">
      <w:pPr>
        <w:numPr>
          <w:ilvl w:val="0"/>
          <w:numId w:val="27"/>
        </w:numPr>
        <w:ind w:left="0" w:hanging="2"/>
        <w:rPr>
          <w:lang w:val="en-GB"/>
        </w:rPr>
      </w:pPr>
      <w:r w:rsidRPr="00FD4F49">
        <w:rPr>
          <w:lang w:val="en-GB"/>
        </w:rPr>
        <w:t xml:space="preserve">Supports </w:t>
      </w:r>
      <w:r w:rsidRPr="00FD4F49">
        <w:rPr>
          <w:b/>
          <w:bCs/>
          <w:lang w:val="en-GB"/>
        </w:rPr>
        <w:t>AssistNow Online and Offline GNSS</w:t>
      </w:r>
      <w:r w:rsidRPr="00FD4F49">
        <w:rPr>
          <w:lang w:val="en-GB"/>
        </w:rPr>
        <w:t xml:space="preserve"> for faster acquisition</w:t>
      </w:r>
    </w:p>
    <w:p w14:paraId="779D0335" w14:textId="77777777" w:rsidR="00FD4F49" w:rsidRPr="00FD4F49" w:rsidRDefault="00FD4F49" w:rsidP="00FD4F49">
      <w:pPr>
        <w:numPr>
          <w:ilvl w:val="0"/>
          <w:numId w:val="27"/>
        </w:numPr>
        <w:ind w:left="0" w:hanging="2"/>
        <w:rPr>
          <w:lang w:val="en-GB"/>
        </w:rPr>
      </w:pPr>
      <w:r w:rsidRPr="00FD4F49">
        <w:rPr>
          <w:lang w:val="en-GB"/>
        </w:rPr>
        <w:t xml:space="preserve">Compatible with </w:t>
      </w:r>
      <w:r w:rsidRPr="00FD4F49">
        <w:rPr>
          <w:b/>
          <w:bCs/>
          <w:lang w:val="en-GB"/>
        </w:rPr>
        <w:t>OMA SUPL and 3GPP standards</w:t>
      </w:r>
    </w:p>
    <w:p w14:paraId="5D9111EF" w14:textId="77777777" w:rsidR="00FD4F49" w:rsidRPr="00FD4F49" w:rsidRDefault="00FD4F49" w:rsidP="00FD4F49">
      <w:pPr>
        <w:numPr>
          <w:ilvl w:val="0"/>
          <w:numId w:val="27"/>
        </w:numPr>
        <w:ind w:left="0" w:hanging="2"/>
        <w:rPr>
          <w:lang w:val="en-GB"/>
        </w:rPr>
      </w:pPr>
      <w:r w:rsidRPr="00FD4F49">
        <w:rPr>
          <w:lang w:val="en-GB"/>
        </w:rPr>
        <w:t>Built-in odometer for distance tracking</w:t>
      </w:r>
    </w:p>
    <w:p w14:paraId="2169E1DB" w14:textId="77777777" w:rsidR="00FD4F49" w:rsidRPr="00FD4F49" w:rsidRDefault="00FD4F49" w:rsidP="00FD4F49">
      <w:pPr>
        <w:numPr>
          <w:ilvl w:val="0"/>
          <w:numId w:val="27"/>
        </w:numPr>
        <w:ind w:left="0" w:hanging="2"/>
        <w:rPr>
          <w:lang w:val="en-GB"/>
        </w:rPr>
      </w:pPr>
      <w:r w:rsidRPr="00FD4F49">
        <w:rPr>
          <w:lang w:val="en-GB"/>
        </w:rPr>
        <w:t>Flash memory for quick startup and GPS retention</w:t>
      </w:r>
    </w:p>
    <w:p w14:paraId="760A54D7" w14:textId="77777777" w:rsidR="00FD4F49" w:rsidRPr="00FD4F49" w:rsidRDefault="00FD4F49" w:rsidP="00FD4F49">
      <w:pPr>
        <w:pBdr>
          <w:bottom w:val="single" w:sz="6" w:space="1" w:color="auto"/>
        </w:pBdr>
        <w:ind w:left="0" w:hanging="2"/>
        <w:rPr>
          <w:lang w:val="en-GB"/>
        </w:rPr>
      </w:pPr>
      <w:r w:rsidRPr="00FD4F49">
        <w:rPr>
          <w:lang w:val="en-GB"/>
        </w:rPr>
        <w:t>The module was mounted on a lightweight GPS holder (140mm rod, 20g total weight), placed away from high-current wires to reduce electromagnetic interference and ensure reliable signal acquisition.</w:t>
      </w:r>
    </w:p>
    <w:p w14:paraId="12EB5D64" w14:textId="77777777" w:rsidR="00FD4F49" w:rsidRPr="00FD4F49" w:rsidRDefault="00FD4F49" w:rsidP="00FD4F49">
      <w:pPr>
        <w:ind w:left="0" w:hanging="2"/>
        <w:rPr>
          <w:lang w:val="en-GB"/>
        </w:rPr>
      </w:pPr>
    </w:p>
    <w:p w14:paraId="2763DD93" w14:textId="77777777" w:rsidR="00FD4F49" w:rsidRPr="00FD4F49" w:rsidRDefault="00FD4F49" w:rsidP="00FD4F49">
      <w:pPr>
        <w:ind w:left="0" w:hanging="2"/>
        <w:rPr>
          <w:b/>
          <w:bCs/>
          <w:lang w:val="en-GB"/>
        </w:rPr>
      </w:pPr>
      <w:r w:rsidRPr="00FD4F49">
        <w:rPr>
          <w:b/>
          <w:bCs/>
          <w:lang w:val="en-GB"/>
        </w:rPr>
        <w:t>Power Module</w:t>
      </w:r>
    </w:p>
    <w:p w14:paraId="3D38108B" w14:textId="77777777" w:rsidR="00FD4F49" w:rsidRPr="00FD4F49" w:rsidRDefault="00FD4F49" w:rsidP="00FD4F49">
      <w:pPr>
        <w:ind w:left="0" w:hanging="2"/>
        <w:rPr>
          <w:lang w:val="en-GB"/>
        </w:rPr>
      </w:pPr>
      <w:r w:rsidRPr="00FD4F49">
        <w:rPr>
          <w:lang w:val="en-GB"/>
        </w:rPr>
        <w:t xml:space="preserve">A standard Pixhawk-compatible </w:t>
      </w:r>
      <w:r w:rsidRPr="00FD4F49">
        <w:rPr>
          <w:b/>
          <w:bCs/>
          <w:lang w:val="en-GB"/>
        </w:rPr>
        <w:t>power module</w:t>
      </w:r>
      <w:r w:rsidRPr="00FD4F49">
        <w:rPr>
          <w:lang w:val="en-GB"/>
        </w:rPr>
        <w:t xml:space="preserve"> is used to monitor voltage and current while supplying regulated power to the flight controller.</w:t>
      </w:r>
    </w:p>
    <w:p w14:paraId="2ADF6A8E" w14:textId="77777777" w:rsidR="00FD4F49" w:rsidRPr="00FD4F49" w:rsidRDefault="00FD4F49" w:rsidP="00FD4F49">
      <w:pPr>
        <w:ind w:left="0" w:hanging="2"/>
        <w:rPr>
          <w:lang w:val="en-GB"/>
        </w:rPr>
      </w:pPr>
      <w:r w:rsidRPr="00FD4F49">
        <w:rPr>
          <w:b/>
          <w:bCs/>
          <w:lang w:val="en-GB"/>
        </w:rPr>
        <w:t>Power Module Features:</w:t>
      </w:r>
    </w:p>
    <w:p w14:paraId="58079D0E" w14:textId="77777777" w:rsidR="00FD4F49" w:rsidRPr="00FD4F49" w:rsidRDefault="00FD4F49" w:rsidP="00FD4F49">
      <w:pPr>
        <w:numPr>
          <w:ilvl w:val="0"/>
          <w:numId w:val="28"/>
        </w:numPr>
        <w:ind w:left="0" w:hanging="2"/>
        <w:rPr>
          <w:lang w:val="en-GB"/>
        </w:rPr>
      </w:pPr>
      <w:r w:rsidRPr="00FD4F49">
        <w:rPr>
          <w:lang w:val="en-GB"/>
        </w:rPr>
        <w:t xml:space="preserve">Maximum input voltage: </w:t>
      </w:r>
      <w:r w:rsidRPr="00FD4F49">
        <w:rPr>
          <w:b/>
          <w:bCs/>
          <w:lang w:val="en-GB"/>
        </w:rPr>
        <w:t>28V</w:t>
      </w:r>
    </w:p>
    <w:p w14:paraId="37210943" w14:textId="77777777" w:rsidR="00FD4F49" w:rsidRPr="00FD4F49" w:rsidRDefault="00FD4F49" w:rsidP="00FD4F49">
      <w:pPr>
        <w:numPr>
          <w:ilvl w:val="0"/>
          <w:numId w:val="28"/>
        </w:numPr>
        <w:ind w:left="0" w:hanging="2"/>
        <w:rPr>
          <w:lang w:val="en-GB"/>
        </w:rPr>
      </w:pPr>
      <w:r w:rsidRPr="00FD4F49">
        <w:rPr>
          <w:lang w:val="en-GB"/>
        </w:rPr>
        <w:t xml:space="preserve">Current sensing up to </w:t>
      </w:r>
      <w:r w:rsidRPr="00FD4F49">
        <w:rPr>
          <w:b/>
          <w:bCs/>
          <w:lang w:val="en-GB"/>
        </w:rPr>
        <w:t>90A</w:t>
      </w:r>
    </w:p>
    <w:p w14:paraId="096D2DC1" w14:textId="77777777" w:rsidR="00FD4F49" w:rsidRPr="00FD4F49" w:rsidRDefault="00FD4F49" w:rsidP="00FD4F49">
      <w:pPr>
        <w:numPr>
          <w:ilvl w:val="0"/>
          <w:numId w:val="28"/>
        </w:numPr>
        <w:ind w:left="0" w:hanging="2"/>
        <w:rPr>
          <w:lang w:val="en-GB"/>
        </w:rPr>
      </w:pPr>
      <w:r w:rsidRPr="00FD4F49">
        <w:rPr>
          <w:lang w:val="en-GB"/>
        </w:rPr>
        <w:t xml:space="preserve">Integrated </w:t>
      </w:r>
      <w:r w:rsidRPr="00FD4F49">
        <w:rPr>
          <w:b/>
          <w:bCs/>
          <w:lang w:val="en-GB"/>
        </w:rPr>
        <w:t>switching regulator</w:t>
      </w:r>
      <w:r w:rsidRPr="00FD4F49">
        <w:rPr>
          <w:lang w:val="en-GB"/>
        </w:rPr>
        <w:t xml:space="preserve"> outputting </w:t>
      </w:r>
      <w:r w:rsidRPr="00FD4F49">
        <w:rPr>
          <w:b/>
          <w:bCs/>
          <w:lang w:val="en-GB"/>
        </w:rPr>
        <w:t>5.3V at 3A</w:t>
      </w:r>
    </w:p>
    <w:p w14:paraId="3C80F37F" w14:textId="77777777" w:rsidR="00FD4F49" w:rsidRPr="00FD4F49" w:rsidRDefault="00FD4F49" w:rsidP="00FD4F49">
      <w:pPr>
        <w:numPr>
          <w:ilvl w:val="0"/>
          <w:numId w:val="28"/>
        </w:numPr>
        <w:ind w:left="0" w:hanging="2"/>
        <w:rPr>
          <w:lang w:val="en-GB"/>
        </w:rPr>
      </w:pPr>
      <w:r w:rsidRPr="00FD4F49">
        <w:rPr>
          <w:lang w:val="en-GB"/>
        </w:rPr>
        <w:t>Plugs directly into Pixhawk's PM port via a 6-pin DF13 connector</w:t>
      </w:r>
    </w:p>
    <w:p w14:paraId="3A0A1352" w14:textId="77777777" w:rsidR="00FD4F49" w:rsidRPr="00FD4F49" w:rsidRDefault="00FD4F49" w:rsidP="00FD4F49">
      <w:pPr>
        <w:numPr>
          <w:ilvl w:val="0"/>
          <w:numId w:val="28"/>
        </w:numPr>
        <w:ind w:left="0" w:hanging="2"/>
        <w:rPr>
          <w:lang w:val="en-GB"/>
        </w:rPr>
      </w:pPr>
      <w:r w:rsidRPr="00FD4F49">
        <w:rPr>
          <w:lang w:val="en-GB"/>
        </w:rPr>
        <w:t xml:space="preserve">Compatible with up to </w:t>
      </w:r>
      <w:r w:rsidRPr="00FD4F49">
        <w:rPr>
          <w:b/>
          <w:bCs/>
          <w:lang w:val="en-GB"/>
        </w:rPr>
        <w:t>6S Li-Po</w:t>
      </w:r>
      <w:r w:rsidRPr="00FD4F49">
        <w:rPr>
          <w:lang w:val="en-GB"/>
        </w:rPr>
        <w:t xml:space="preserve"> batteries</w:t>
      </w:r>
    </w:p>
    <w:p w14:paraId="2F9415DE" w14:textId="77777777" w:rsidR="00FD4F49" w:rsidRPr="00FD4F49" w:rsidRDefault="00FD4F49" w:rsidP="00FD4F49">
      <w:pPr>
        <w:ind w:left="0" w:hanging="2"/>
        <w:rPr>
          <w:lang w:val="en-GB"/>
        </w:rPr>
      </w:pPr>
      <w:r w:rsidRPr="00FD4F49">
        <w:rPr>
          <w:lang w:val="en-GB"/>
        </w:rPr>
        <w:t>This module allows real-time battery monitoring and system status feedback via telemetry, helping to prevent in-flight brownouts and improve mission reliability.</w:t>
      </w:r>
    </w:p>
    <w:p w14:paraId="0ED10E86" w14:textId="77777777" w:rsidR="00972FF1" w:rsidRPr="00FD4F49" w:rsidRDefault="00972FF1">
      <w:pPr>
        <w:ind w:left="0" w:hanging="2"/>
        <w:rPr>
          <w:lang w:val="en-GB"/>
        </w:rPr>
      </w:pPr>
    </w:p>
    <w:p w14:paraId="0526D8B1" w14:textId="77777777" w:rsidR="00972FF1" w:rsidRDefault="00000000">
      <w:pPr>
        <w:ind w:left="0" w:hanging="2"/>
      </w:pPr>
      <w:r>
        <w:rPr>
          <w:noProof/>
        </w:rPr>
        <w:drawing>
          <wp:inline distT="0" distB="0" distL="0" distR="0" wp14:anchorId="0BBDC240" wp14:editId="09D1B60B">
            <wp:extent cx="3601720" cy="1392555"/>
            <wp:effectExtent l="0" t="0" r="0" b="0"/>
            <wp:docPr id="166760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03526" name="Picture 1" descr="A screenshot of a computer&#10;&#10;Description automatically generated"/>
                    <pic:cNvPicPr>
                      <a:picLocks noChangeAspect="1"/>
                    </pic:cNvPicPr>
                  </pic:nvPicPr>
                  <pic:blipFill>
                    <a:blip r:embed="rId42"/>
                    <a:stretch>
                      <a:fillRect/>
                    </a:stretch>
                  </pic:blipFill>
                  <pic:spPr>
                    <a:xfrm>
                      <a:off x="0" y="0"/>
                      <a:ext cx="3627010" cy="1402263"/>
                    </a:xfrm>
                    <a:prstGeom prst="rect">
                      <a:avLst/>
                    </a:prstGeom>
                  </pic:spPr>
                </pic:pic>
              </a:graphicData>
            </a:graphic>
          </wp:inline>
        </w:drawing>
      </w:r>
    </w:p>
    <w:p w14:paraId="3E539FA5" w14:textId="77777777" w:rsidR="00972FF1" w:rsidRDefault="00972FF1">
      <w:pPr>
        <w:ind w:left="0" w:hanging="2"/>
      </w:pPr>
    </w:p>
    <w:p w14:paraId="29205043" w14:textId="77777777" w:rsidR="00972FF1" w:rsidRDefault="00000000">
      <w:pPr>
        <w:ind w:left="0" w:hanging="2"/>
      </w:pPr>
      <w:r>
        <w:t xml:space="preserve">Table[5]: specification tabled </w:t>
      </w:r>
    </w:p>
    <w:p w14:paraId="57B3F394" w14:textId="77777777" w:rsidR="00972FF1" w:rsidRDefault="00972FF1">
      <w:pPr>
        <w:ind w:left="0" w:hanging="2"/>
      </w:pPr>
    </w:p>
    <w:p w14:paraId="2D945B6B" w14:textId="77777777" w:rsidR="00972FF1" w:rsidRDefault="00000000">
      <w:pPr>
        <w:ind w:leftChars="0" w:left="0" w:firstLineChars="0" w:firstLine="0"/>
      </w:pPr>
      <w:r>
        <w:rPr>
          <w:noProof/>
        </w:rPr>
        <w:drawing>
          <wp:inline distT="0" distB="0" distL="0" distR="0" wp14:anchorId="4D417E97" wp14:editId="64A24257">
            <wp:extent cx="3375660" cy="2456815"/>
            <wp:effectExtent l="0" t="0" r="0" b="635"/>
            <wp:docPr id="546883522" name="Picture 1" descr="A black dev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83522" name="Picture 1" descr="A black device with white text&#10;&#10;Description automatically generated"/>
                    <pic:cNvPicPr>
                      <a:picLocks noChangeAspect="1"/>
                    </pic:cNvPicPr>
                  </pic:nvPicPr>
                  <pic:blipFill>
                    <a:blip r:embed="rId43"/>
                    <a:stretch>
                      <a:fillRect/>
                    </a:stretch>
                  </pic:blipFill>
                  <pic:spPr>
                    <a:xfrm>
                      <a:off x="0" y="0"/>
                      <a:ext cx="3382681" cy="2462033"/>
                    </a:xfrm>
                    <a:prstGeom prst="rect">
                      <a:avLst/>
                    </a:prstGeom>
                  </pic:spPr>
                </pic:pic>
              </a:graphicData>
            </a:graphic>
          </wp:inline>
        </w:drawing>
      </w:r>
    </w:p>
    <w:p w14:paraId="2F83EBDE" w14:textId="77777777" w:rsidR="00972FF1" w:rsidRDefault="00000000">
      <w:pPr>
        <w:ind w:left="0" w:hanging="2"/>
      </w:pPr>
      <w:r>
        <w:t>Figure [16]: Pixhawk 2.4.8 shape and parts</w:t>
      </w:r>
    </w:p>
    <w:p w14:paraId="72FC6EE0" w14:textId="77777777" w:rsidR="00972FF1" w:rsidRDefault="00972FF1">
      <w:pPr>
        <w:ind w:left="0" w:hanging="2"/>
      </w:pPr>
    </w:p>
    <w:p w14:paraId="59366F4D" w14:textId="77777777" w:rsidR="00972FF1" w:rsidRDefault="00000000">
      <w:pPr>
        <w:ind w:left="0" w:hanging="2"/>
      </w:pPr>
      <w:r>
        <w:rPr>
          <w:noProof/>
        </w:rPr>
        <mc:AlternateContent>
          <mc:Choice Requires="wps">
            <w:drawing>
              <wp:anchor distT="0" distB="0" distL="114300" distR="114300" simplePos="0" relativeHeight="251662336" behindDoc="0" locked="0" layoutInCell="1" allowOverlap="1" wp14:anchorId="3FD7FB7E" wp14:editId="5BD7DC3A">
                <wp:simplePos x="0" y="0"/>
                <wp:positionH relativeFrom="margin">
                  <wp:align>right</wp:align>
                </wp:positionH>
                <wp:positionV relativeFrom="paragraph">
                  <wp:posOffset>2068195</wp:posOffset>
                </wp:positionV>
                <wp:extent cx="2258060" cy="795020"/>
                <wp:effectExtent l="0" t="0" r="27940" b="24130"/>
                <wp:wrapNone/>
                <wp:docPr id="1605781464" name="Text Box 5"/>
                <wp:cNvGraphicFramePr/>
                <a:graphic xmlns:a="http://schemas.openxmlformats.org/drawingml/2006/main">
                  <a:graphicData uri="http://schemas.microsoft.com/office/word/2010/wordprocessingShape">
                    <wps:wsp>
                      <wps:cNvSpPr txBox="1"/>
                      <wps:spPr>
                        <a:xfrm>
                          <a:off x="0" y="0"/>
                          <a:ext cx="2258171" cy="795130"/>
                        </a:xfrm>
                        <a:prstGeom prst="rect">
                          <a:avLst/>
                        </a:prstGeom>
                        <a:solidFill>
                          <a:schemeClr val="lt1"/>
                        </a:solidFill>
                        <a:ln w="6350">
                          <a:solidFill>
                            <a:prstClr val="black"/>
                          </a:solidFill>
                        </a:ln>
                      </wps:spPr>
                      <wps:txbx>
                        <w:txbxContent>
                          <w:p w14:paraId="213DE67F" w14:textId="77777777" w:rsidR="00972FF1" w:rsidRDefault="00000000">
                            <w:pPr>
                              <w:ind w:left="0" w:hanging="2"/>
                            </w:pPr>
                            <w:r>
                              <w:t xml:space="preserve">Figure 17: full diagram with the Pixhawk 2.4.8 </w:t>
                            </w:r>
                          </w:p>
                          <w:p w14:paraId="5EC06A21" w14:textId="77777777" w:rsidR="00972FF1" w:rsidRDefault="00972FF1">
                            <w:pPr>
                              <w:ind w:left="0" w:hanging="2"/>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FD7FB7E" id="_x0000_t202" coordsize="21600,21600" o:spt="202" path="m,l,21600r21600,l21600,xe">
                <v:stroke joinstyle="miter"/>
                <v:path gradientshapeok="t" o:connecttype="rect"/>
              </v:shapetype>
              <v:shape id="Text Box 5" o:spid="_x0000_s1026" type="#_x0000_t202" style="position:absolute;margin-left:126.6pt;margin-top:162.85pt;width:177.8pt;height:62.6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" fillcolor="white [3201]" strokeweight=".5pt">
                <v:textbox>
                  <w:txbxContent>
                    <w:p w14:paraId="213DE67F" w14:textId="77777777" w:rsidR="00972FF1" w:rsidRDefault="00000000">
                      <w:pPr>
                        <w:ind w:left="0" w:hanging="2"/>
                      </w:pPr>
                      <w:r>
                        <w:t xml:space="preserve">Figure 17: full diagram with the Pixhawk 2.4.8 </w:t>
                      </w:r>
                    </w:p>
                    <w:p w14:paraId="5EC06A21" w14:textId="77777777" w:rsidR="00972FF1" w:rsidRDefault="00972FF1">
                      <w:pPr>
                        <w:ind w:left="0" w:hanging="2"/>
                      </w:pPr>
                    </w:p>
                  </w:txbxContent>
                </v:textbox>
                <w10:wrap anchorx="margin"/>
              </v:shape>
            </w:pict>
          </mc:Fallback>
        </mc:AlternateContent>
      </w:r>
      <w:r>
        <w:rPr>
          <w:noProof/>
        </w:rPr>
        <w:drawing>
          <wp:inline distT="0" distB="0" distL="0" distR="0" wp14:anchorId="0328738B" wp14:editId="41E54023">
            <wp:extent cx="3434715" cy="3260725"/>
            <wp:effectExtent l="0" t="0" r="0" b="0"/>
            <wp:docPr id="327547516" name="Picture 1" descr="A close-up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47516" name="Picture 1" descr="A close-up of a drone&#10;&#10;Description automatically generated"/>
                    <pic:cNvPicPr>
                      <a:picLocks noChangeAspect="1"/>
                    </pic:cNvPicPr>
                  </pic:nvPicPr>
                  <pic:blipFill>
                    <a:blip r:embed="rId44"/>
                    <a:stretch>
                      <a:fillRect/>
                    </a:stretch>
                  </pic:blipFill>
                  <pic:spPr>
                    <a:xfrm>
                      <a:off x="0" y="0"/>
                      <a:ext cx="3460097" cy="3285191"/>
                    </a:xfrm>
                    <a:prstGeom prst="rect">
                      <a:avLst/>
                    </a:prstGeom>
                  </pic:spPr>
                </pic:pic>
              </a:graphicData>
            </a:graphic>
          </wp:inline>
        </w:drawing>
      </w:r>
      <w:r>
        <w:tab/>
      </w:r>
    </w:p>
    <w:p w14:paraId="13ABD15D" w14:textId="77777777" w:rsidR="00FD4F49" w:rsidRDefault="00FD4F49">
      <w:pPr>
        <w:ind w:left="0" w:hanging="2"/>
      </w:pPr>
    </w:p>
    <w:p w14:paraId="0BE221EE" w14:textId="77777777" w:rsidR="00FD4F49" w:rsidRDefault="00FD4F49" w:rsidP="00FD4F49">
      <w:pPr>
        <w:ind w:leftChars="0" w:left="358" w:firstLineChars="0" w:firstLine="0"/>
      </w:pPr>
    </w:p>
    <w:p w14:paraId="102E92B7" w14:textId="77777777" w:rsidR="00FD4F49" w:rsidRDefault="00FD4F49" w:rsidP="00FD4F49">
      <w:pPr>
        <w:ind w:leftChars="0" w:left="358" w:firstLineChars="0" w:firstLine="0"/>
      </w:pPr>
    </w:p>
    <w:p w14:paraId="73011EEE" w14:textId="77777777" w:rsidR="00FD4F49" w:rsidRDefault="00FD4F49" w:rsidP="00FD4F49">
      <w:pPr>
        <w:ind w:leftChars="0" w:left="358" w:firstLineChars="0" w:firstLine="0"/>
      </w:pPr>
    </w:p>
    <w:p w14:paraId="349B2C94" w14:textId="77777777" w:rsidR="00FD4F49" w:rsidRDefault="00FD4F49" w:rsidP="00FD4F49">
      <w:pPr>
        <w:ind w:leftChars="0" w:left="358" w:firstLineChars="0" w:firstLine="0"/>
      </w:pPr>
    </w:p>
    <w:p w14:paraId="577BEE0B" w14:textId="77777777" w:rsidR="00FD4F49" w:rsidRDefault="00FD4F49" w:rsidP="00FD4F49">
      <w:pPr>
        <w:ind w:leftChars="0" w:left="358" w:firstLineChars="0" w:firstLine="0"/>
      </w:pPr>
    </w:p>
    <w:p w14:paraId="5BAD121B" w14:textId="77777777" w:rsidR="00FD4F49" w:rsidRDefault="00FD4F49" w:rsidP="00FD4F49">
      <w:pPr>
        <w:ind w:leftChars="0" w:left="358" w:firstLineChars="0" w:firstLine="0"/>
      </w:pPr>
    </w:p>
    <w:p w14:paraId="229C17A8" w14:textId="77777777" w:rsidR="00FD4F49" w:rsidRDefault="00FD4F49" w:rsidP="00FD4F49">
      <w:pPr>
        <w:ind w:leftChars="0" w:left="358" w:firstLineChars="0" w:firstLine="0"/>
      </w:pPr>
    </w:p>
    <w:p w14:paraId="1858B46B" w14:textId="1F26250D" w:rsidR="00972FF1" w:rsidRDefault="00000000" w:rsidP="00FD4F49">
      <w:pPr>
        <w:pStyle w:val="ListParagraph"/>
        <w:numPr>
          <w:ilvl w:val="0"/>
          <w:numId w:val="3"/>
        </w:numPr>
        <w:ind w:leftChars="0" w:firstLineChars="0"/>
      </w:pPr>
      <w:r>
        <w:t>F4V3SM8N GPS LC Betaflight Flight Controller Board - M8N GPS</w:t>
      </w:r>
    </w:p>
    <w:p w14:paraId="1E0E1F60" w14:textId="77777777" w:rsidR="00972FF1" w:rsidRDefault="00972FF1">
      <w:pPr>
        <w:ind w:left="0" w:hanging="2"/>
      </w:pPr>
    </w:p>
    <w:p w14:paraId="1ED669B0" w14:textId="37E3F6BA" w:rsidR="00972FF1" w:rsidRDefault="00000000">
      <w:pPr>
        <w:ind w:left="0" w:hanging="2"/>
        <w:rPr>
          <w:lang w:val="en-GB"/>
        </w:rPr>
      </w:pPr>
      <w:r>
        <w:rPr>
          <w:lang w:val="en-GB"/>
        </w:rPr>
        <w:t xml:space="preserve">F4V3SM8N GPS LC Betaflight Flight Control Board is a board created by combining a series of sensors such as </w:t>
      </w:r>
      <w:r w:rsidR="000C23CF">
        <w:rPr>
          <w:lang w:val="en-GB"/>
        </w:rPr>
        <w:t xml:space="preserve">a </w:t>
      </w:r>
      <w:r>
        <w:rPr>
          <w:lang w:val="en-GB"/>
        </w:rPr>
        <w:t>gyroscope, magnetometer</w:t>
      </w:r>
      <w:r w:rsidR="000C23CF">
        <w:rPr>
          <w:lang w:val="en-GB"/>
        </w:rPr>
        <w:t>,</w:t>
      </w:r>
      <w:r>
        <w:rPr>
          <w:lang w:val="en-GB"/>
        </w:rPr>
        <w:t xml:space="preserve"> and accelerometer with GPS and you can control all the movements of the drone. Flight control CPUs can use data about all states, including the drone's state, speed, position</w:t>
      </w:r>
      <w:r w:rsidR="000C23CF">
        <w:rPr>
          <w:lang w:val="en-GB"/>
        </w:rPr>
        <w:t>,</w:t>
      </w:r>
      <w:r>
        <w:rPr>
          <w:lang w:val="en-GB"/>
        </w:rPr>
        <w:t xml:space="preserve"> and direction, to guide the flight and operation of the vehicle according to the parameters.</w:t>
      </w:r>
    </w:p>
    <w:p w14:paraId="22A1472D" w14:textId="77777777" w:rsidR="00972FF1" w:rsidRDefault="00000000">
      <w:pPr>
        <w:ind w:left="0" w:hanging="2"/>
        <w:rPr>
          <w:lang w:val="en-GB"/>
        </w:rPr>
      </w:pPr>
      <w:r>
        <w:rPr>
          <w:b/>
          <w:bCs/>
          <w:lang w:val="en-GB"/>
        </w:rPr>
        <w:t>F4V3SM8N GPS LC Betaflight Flight Controller Technical Specifications:</w:t>
      </w:r>
    </w:p>
    <w:p w14:paraId="203452B4" w14:textId="77777777" w:rsidR="00972FF1" w:rsidRDefault="00000000">
      <w:pPr>
        <w:ind w:left="0" w:hanging="2"/>
        <w:rPr>
          <w:lang w:val="en-GB"/>
        </w:rPr>
      </w:pPr>
      <w:r>
        <w:rPr>
          <w:lang w:val="en-GB"/>
        </w:rPr>
        <w:t> </w:t>
      </w:r>
    </w:p>
    <w:p w14:paraId="12559690" w14:textId="77777777" w:rsidR="00972FF1" w:rsidRDefault="00000000">
      <w:pPr>
        <w:numPr>
          <w:ilvl w:val="0"/>
          <w:numId w:val="10"/>
        </w:numPr>
        <w:ind w:left="0" w:hanging="2"/>
        <w:rPr>
          <w:lang w:val="en-GB"/>
        </w:rPr>
      </w:pPr>
      <w:r>
        <w:rPr>
          <w:lang w:val="en-GB"/>
        </w:rPr>
        <w:t>Microprocessor: STM32 F405 MCU</w:t>
      </w:r>
    </w:p>
    <w:p w14:paraId="787DDD9D" w14:textId="77777777" w:rsidR="00972FF1" w:rsidRDefault="00000000">
      <w:pPr>
        <w:numPr>
          <w:ilvl w:val="0"/>
          <w:numId w:val="10"/>
        </w:numPr>
        <w:ind w:left="0" w:hanging="2"/>
        <w:rPr>
          <w:lang w:val="en-GB"/>
        </w:rPr>
      </w:pPr>
      <w:r>
        <w:rPr>
          <w:lang w:val="en-GB"/>
        </w:rPr>
        <w:t>Internal Current</w:t>
      </w:r>
    </w:p>
    <w:p w14:paraId="0FABBEEF" w14:textId="77777777" w:rsidR="00972FF1" w:rsidRDefault="00000000">
      <w:pPr>
        <w:numPr>
          <w:ilvl w:val="0"/>
          <w:numId w:val="10"/>
        </w:numPr>
        <w:ind w:left="0" w:hanging="2"/>
        <w:rPr>
          <w:lang w:val="en-GB"/>
        </w:rPr>
      </w:pPr>
      <w:r>
        <w:rPr>
          <w:lang w:val="en-GB"/>
        </w:rPr>
        <w:t>VTX PID Programming with smart sound</w:t>
      </w:r>
    </w:p>
    <w:p w14:paraId="4AC883B5" w14:textId="77777777" w:rsidR="00972FF1" w:rsidRDefault="00000000">
      <w:pPr>
        <w:numPr>
          <w:ilvl w:val="0"/>
          <w:numId w:val="10"/>
        </w:numPr>
        <w:ind w:left="0" w:hanging="2"/>
        <w:rPr>
          <w:lang w:val="en-GB"/>
        </w:rPr>
      </w:pPr>
      <w:r>
        <w:rPr>
          <w:lang w:val="en-GB"/>
        </w:rPr>
        <w:t>D-Shot Supported</w:t>
      </w:r>
    </w:p>
    <w:p w14:paraId="09718907" w14:textId="77777777" w:rsidR="00972FF1" w:rsidRDefault="00000000">
      <w:pPr>
        <w:numPr>
          <w:ilvl w:val="0"/>
          <w:numId w:val="10"/>
        </w:numPr>
        <w:ind w:left="0" w:hanging="2"/>
        <w:rPr>
          <w:lang w:val="en-GB"/>
        </w:rPr>
      </w:pPr>
      <w:r>
        <w:rPr>
          <w:lang w:val="en-GB"/>
        </w:rPr>
        <w:t>SD CARD Slot for BlackBox</w:t>
      </w:r>
    </w:p>
    <w:p w14:paraId="63A295F3" w14:textId="77777777" w:rsidR="00972FF1" w:rsidRDefault="00000000">
      <w:pPr>
        <w:numPr>
          <w:ilvl w:val="0"/>
          <w:numId w:val="10"/>
        </w:numPr>
        <w:ind w:left="0" w:hanging="2"/>
        <w:rPr>
          <w:lang w:val="en-GB"/>
        </w:rPr>
      </w:pPr>
      <w:r>
        <w:rPr>
          <w:lang w:val="en-GB"/>
        </w:rPr>
        <w:t>MPU6000</w:t>
      </w:r>
    </w:p>
    <w:p w14:paraId="6F5F8542" w14:textId="77777777" w:rsidR="00972FF1" w:rsidRDefault="00000000">
      <w:pPr>
        <w:numPr>
          <w:ilvl w:val="0"/>
          <w:numId w:val="10"/>
        </w:numPr>
        <w:ind w:left="0" w:hanging="2"/>
        <w:rPr>
          <w:lang w:val="en-GB"/>
        </w:rPr>
      </w:pPr>
      <w:r>
        <w:rPr>
          <w:lang w:val="en-GB"/>
        </w:rPr>
        <w:t>OSD</w:t>
      </w:r>
    </w:p>
    <w:p w14:paraId="3E882A17" w14:textId="77777777" w:rsidR="00972FF1" w:rsidRDefault="00000000">
      <w:pPr>
        <w:numPr>
          <w:ilvl w:val="0"/>
          <w:numId w:val="10"/>
        </w:numPr>
        <w:ind w:left="0" w:hanging="2"/>
        <w:rPr>
          <w:lang w:val="en-GB"/>
        </w:rPr>
      </w:pPr>
      <w:r>
        <w:rPr>
          <w:lang w:val="en-GB"/>
        </w:rPr>
        <w:t>Signal Pin Hole: 4 x</w:t>
      </w:r>
    </w:p>
    <w:p w14:paraId="08C38A9A" w14:textId="77777777" w:rsidR="00972FF1" w:rsidRDefault="00000000">
      <w:pPr>
        <w:numPr>
          <w:ilvl w:val="0"/>
          <w:numId w:val="10"/>
        </w:numPr>
        <w:ind w:left="0" w:hanging="2"/>
        <w:rPr>
          <w:lang w:val="en-GB"/>
        </w:rPr>
      </w:pPr>
      <w:r>
        <w:rPr>
          <w:lang w:val="en-GB"/>
        </w:rPr>
        <w:t>Pin hole for ESCs: 4 x 3</w:t>
      </w:r>
    </w:p>
    <w:p w14:paraId="50A8EC0B" w14:textId="77777777" w:rsidR="00972FF1" w:rsidRDefault="00000000">
      <w:pPr>
        <w:numPr>
          <w:ilvl w:val="0"/>
          <w:numId w:val="10"/>
        </w:numPr>
        <w:ind w:left="0" w:hanging="2"/>
        <w:rPr>
          <w:lang w:val="en-GB"/>
        </w:rPr>
      </w:pPr>
      <w:r>
        <w:rPr>
          <w:lang w:val="en-GB"/>
        </w:rPr>
        <w:t>SBUS/PPM + DSMX Ports</w:t>
      </w:r>
    </w:p>
    <w:p w14:paraId="7B744160" w14:textId="77777777" w:rsidR="00972FF1" w:rsidRDefault="00000000">
      <w:pPr>
        <w:numPr>
          <w:ilvl w:val="0"/>
          <w:numId w:val="10"/>
        </w:numPr>
        <w:ind w:left="0" w:hanging="2"/>
        <w:rPr>
          <w:lang w:val="en-GB"/>
        </w:rPr>
      </w:pPr>
      <w:r>
        <w:rPr>
          <w:lang w:val="en-GB"/>
        </w:rPr>
        <w:t>SmartAudio V2</w:t>
      </w:r>
    </w:p>
    <w:p w14:paraId="35FD08D8" w14:textId="77777777" w:rsidR="00972FF1" w:rsidRDefault="00000000">
      <w:pPr>
        <w:numPr>
          <w:ilvl w:val="0"/>
          <w:numId w:val="10"/>
        </w:numPr>
        <w:ind w:left="0" w:hanging="2"/>
        <w:rPr>
          <w:lang w:val="en-GB"/>
        </w:rPr>
      </w:pPr>
      <w:r>
        <w:rPr>
          <w:lang w:val="en-GB"/>
        </w:rPr>
        <w:t>IR pins</w:t>
      </w:r>
    </w:p>
    <w:p w14:paraId="474921CE" w14:textId="77777777" w:rsidR="00972FF1" w:rsidRDefault="00000000">
      <w:pPr>
        <w:ind w:left="0" w:hanging="2"/>
        <w:rPr>
          <w:lang w:val="en-GB"/>
        </w:rPr>
      </w:pPr>
      <w:r>
        <w:rPr>
          <w:lang w:val="en-GB"/>
        </w:rPr>
        <w:t> </w:t>
      </w:r>
    </w:p>
    <w:p w14:paraId="5BA2C5C8" w14:textId="77777777" w:rsidR="00972FF1" w:rsidRDefault="00000000">
      <w:pPr>
        <w:ind w:left="0" w:hanging="2"/>
        <w:rPr>
          <w:lang w:val="en-GB"/>
        </w:rPr>
      </w:pPr>
      <w:r>
        <w:rPr>
          <w:b/>
          <w:bCs/>
          <w:lang w:val="en-GB"/>
        </w:rPr>
        <w:t>GPS Module Technical Specifications:</w:t>
      </w:r>
    </w:p>
    <w:p w14:paraId="0E8A83B8" w14:textId="77777777" w:rsidR="00972FF1" w:rsidRDefault="00000000">
      <w:pPr>
        <w:ind w:left="0" w:hanging="2"/>
        <w:rPr>
          <w:lang w:val="en-GB"/>
        </w:rPr>
      </w:pPr>
      <w:r>
        <w:rPr>
          <w:lang w:val="en-GB"/>
        </w:rPr>
        <w:t> </w:t>
      </w:r>
    </w:p>
    <w:p w14:paraId="72EBD932" w14:textId="3F7D11A4" w:rsidR="00972FF1" w:rsidRDefault="00000000">
      <w:pPr>
        <w:numPr>
          <w:ilvl w:val="0"/>
          <w:numId w:val="11"/>
        </w:numPr>
        <w:ind w:left="0" w:hanging="2"/>
        <w:rPr>
          <w:lang w:val="en-GB"/>
        </w:rPr>
      </w:pPr>
      <w:r>
        <w:rPr>
          <w:lang w:val="en-GB"/>
        </w:rPr>
        <w:t>Material: Plastic</w:t>
      </w:r>
    </w:p>
    <w:p w14:paraId="5CF84B93" w14:textId="77777777" w:rsidR="00972FF1" w:rsidRDefault="00000000">
      <w:pPr>
        <w:numPr>
          <w:ilvl w:val="0"/>
          <w:numId w:val="11"/>
        </w:numPr>
        <w:ind w:left="0" w:hanging="2"/>
        <w:rPr>
          <w:lang w:val="en-GB"/>
        </w:rPr>
      </w:pPr>
      <w:r>
        <w:rPr>
          <w:lang w:val="en-GB"/>
        </w:rPr>
        <w:t>Tracking Sensitivity: -161dBm</w:t>
      </w:r>
    </w:p>
    <w:p w14:paraId="3C781C58" w14:textId="77777777" w:rsidR="00972FF1" w:rsidRDefault="00000000">
      <w:pPr>
        <w:numPr>
          <w:ilvl w:val="0"/>
          <w:numId w:val="11"/>
        </w:numPr>
        <w:ind w:left="0" w:hanging="2"/>
        <w:rPr>
          <w:lang w:val="en-GB"/>
        </w:rPr>
      </w:pPr>
      <w:r>
        <w:rPr>
          <w:lang w:val="en-GB"/>
        </w:rPr>
        <w:t>Capture Sensitivity: -148dBm</w:t>
      </w:r>
    </w:p>
    <w:p w14:paraId="66E442EB" w14:textId="77777777" w:rsidR="00972FF1" w:rsidRDefault="00000000">
      <w:pPr>
        <w:numPr>
          <w:ilvl w:val="0"/>
          <w:numId w:val="11"/>
        </w:numPr>
        <w:ind w:left="0" w:hanging="2"/>
        <w:rPr>
          <w:lang w:val="en-GB"/>
        </w:rPr>
      </w:pPr>
      <w:r>
        <w:rPr>
          <w:lang w:val="en-GB"/>
        </w:rPr>
        <w:t>Capture Time: 0.1s (average)</w:t>
      </w:r>
    </w:p>
    <w:p w14:paraId="5DE8213D" w14:textId="77777777" w:rsidR="00972FF1" w:rsidRDefault="00000000">
      <w:pPr>
        <w:numPr>
          <w:ilvl w:val="0"/>
          <w:numId w:val="11"/>
        </w:numPr>
        <w:ind w:left="0" w:hanging="2"/>
        <w:rPr>
          <w:lang w:val="en-GB"/>
        </w:rPr>
      </w:pPr>
      <w:r>
        <w:rPr>
          <w:lang w:val="en-GB"/>
        </w:rPr>
        <w:t>Cold Start Time: 38s (average)</w:t>
      </w:r>
    </w:p>
    <w:p w14:paraId="2D500245" w14:textId="77777777" w:rsidR="00972FF1" w:rsidRDefault="00000000">
      <w:pPr>
        <w:numPr>
          <w:ilvl w:val="0"/>
          <w:numId w:val="11"/>
        </w:numPr>
        <w:ind w:left="0" w:hanging="2"/>
        <w:rPr>
          <w:lang w:val="en-GB"/>
        </w:rPr>
      </w:pPr>
      <w:r>
        <w:rPr>
          <w:lang w:val="en-GB"/>
        </w:rPr>
        <w:t>Hot Start Time: 35s (average)</w:t>
      </w:r>
    </w:p>
    <w:p w14:paraId="7173D420" w14:textId="77777777" w:rsidR="00972FF1" w:rsidRDefault="00000000">
      <w:pPr>
        <w:numPr>
          <w:ilvl w:val="0"/>
          <w:numId w:val="11"/>
        </w:numPr>
        <w:ind w:left="0" w:hanging="2"/>
        <w:rPr>
          <w:lang w:val="en-GB"/>
        </w:rPr>
      </w:pPr>
      <w:r>
        <w:rPr>
          <w:lang w:val="en-GB"/>
        </w:rPr>
        <w:t>Simultaneous GNSS: 10Hz</w:t>
      </w:r>
    </w:p>
    <w:p w14:paraId="039DBF46" w14:textId="77777777" w:rsidR="00972FF1" w:rsidRDefault="00000000">
      <w:pPr>
        <w:numPr>
          <w:ilvl w:val="0"/>
          <w:numId w:val="11"/>
        </w:numPr>
        <w:ind w:left="0" w:hanging="2"/>
        <w:rPr>
          <w:lang w:val="en-GB"/>
        </w:rPr>
      </w:pPr>
      <w:r>
        <w:rPr>
          <w:lang w:val="en-GB"/>
        </w:rPr>
        <w:t>Power Supply Voltage: 3.5V / 5.5V</w:t>
      </w:r>
    </w:p>
    <w:p w14:paraId="55BF866B" w14:textId="77777777" w:rsidR="00972FF1" w:rsidRDefault="00000000">
      <w:pPr>
        <w:numPr>
          <w:ilvl w:val="0"/>
          <w:numId w:val="11"/>
        </w:numPr>
        <w:ind w:left="0" w:hanging="2"/>
        <w:rPr>
          <w:lang w:val="en-GB"/>
        </w:rPr>
      </w:pPr>
      <w:r>
        <w:rPr>
          <w:lang w:val="en-GB"/>
        </w:rPr>
        <w:t>Temperature: 40°C / 80°C</w:t>
      </w:r>
    </w:p>
    <w:p w14:paraId="2F94943C" w14:textId="77777777" w:rsidR="00972FF1" w:rsidRDefault="00000000">
      <w:pPr>
        <w:numPr>
          <w:ilvl w:val="0"/>
          <w:numId w:val="11"/>
        </w:numPr>
        <w:ind w:left="0" w:hanging="2"/>
        <w:rPr>
          <w:lang w:val="en-GB"/>
        </w:rPr>
      </w:pPr>
      <w:r>
        <w:rPr>
          <w:lang w:val="en-GB"/>
        </w:rPr>
        <w:t>Dimension: 55 mm</w:t>
      </w:r>
    </w:p>
    <w:p w14:paraId="720781B5" w14:textId="77777777" w:rsidR="00972FF1" w:rsidRDefault="00000000">
      <w:pPr>
        <w:ind w:left="0" w:hanging="2"/>
      </w:pPr>
      <w:r>
        <w:rPr>
          <w:noProof/>
        </w:rPr>
        <mc:AlternateContent>
          <mc:Choice Requires="wps">
            <w:drawing>
              <wp:anchor distT="0" distB="0" distL="114300" distR="114300" simplePos="0" relativeHeight="251663360" behindDoc="0" locked="0" layoutInCell="1" allowOverlap="1" wp14:anchorId="12DA51BE" wp14:editId="5C7E9407">
                <wp:simplePos x="0" y="0"/>
                <wp:positionH relativeFrom="column">
                  <wp:posOffset>3352800</wp:posOffset>
                </wp:positionH>
                <wp:positionV relativeFrom="paragraph">
                  <wp:posOffset>1813560</wp:posOffset>
                </wp:positionV>
                <wp:extent cx="2695575" cy="1057275"/>
                <wp:effectExtent l="0" t="0" r="10160" b="28575"/>
                <wp:wrapNone/>
                <wp:docPr id="2070964087" name="Text Box 7"/>
                <wp:cNvGraphicFramePr/>
                <a:graphic xmlns:a="http://schemas.openxmlformats.org/drawingml/2006/main">
                  <a:graphicData uri="http://schemas.microsoft.com/office/word/2010/wordprocessingShape">
                    <wps:wsp>
                      <wps:cNvSpPr txBox="1"/>
                      <wps:spPr>
                        <a:xfrm>
                          <a:off x="0" y="0"/>
                          <a:ext cx="2695492" cy="1057331"/>
                        </a:xfrm>
                        <a:prstGeom prst="rect">
                          <a:avLst/>
                        </a:prstGeom>
                        <a:solidFill>
                          <a:schemeClr val="lt1"/>
                        </a:solidFill>
                        <a:ln w="6350">
                          <a:solidFill>
                            <a:prstClr val="black"/>
                          </a:solidFill>
                        </a:ln>
                      </wps:spPr>
                      <wps:txbx>
                        <w:txbxContent>
                          <w:p w14:paraId="21A9C6B1" w14:textId="77777777" w:rsidR="00972FF1" w:rsidRDefault="00000000">
                            <w:pPr>
                              <w:ind w:leftChars="0" w:left="0" w:firstLineChars="0" w:hanging="2"/>
                            </w:pPr>
                            <w:r>
                              <w:rPr>
                                <w:lang w:val="en-GB"/>
                              </w:rPr>
                              <w:t>Figure[18]:</w:t>
                            </w:r>
                            <w:r>
                              <w:t xml:space="preserve"> F4V3SM8N GPS LC Betaflight Flight Controller Board - M8N GPS</w:t>
                            </w:r>
                          </w:p>
                          <w:p w14:paraId="09384BAC" w14:textId="77777777" w:rsidR="00972FF1" w:rsidRDefault="00972FF1">
                            <w:pPr>
                              <w:ind w:left="0" w:hanging="2"/>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DA51BE" id="Text Box 7" o:spid="_x0000_s1027" type="#_x0000_t202" style="position:absolute;margin-left:264pt;margin-top:142.8pt;width:212.25pt;height:83.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" fillcolor="white [3201]" strokeweight=".5pt">
                <v:textbox>
                  <w:txbxContent>
                    <w:p w14:paraId="21A9C6B1" w14:textId="77777777" w:rsidR="00972FF1" w:rsidRDefault="00000000">
                      <w:pPr>
                        <w:ind w:leftChars="0" w:left="0" w:firstLineChars="0" w:hanging="2"/>
                      </w:pPr>
                      <w:r>
                        <w:rPr>
                          <w:lang w:val="en-GB"/>
                        </w:rPr>
                        <w:t>Figure[18]:</w:t>
                      </w:r>
                      <w:r>
                        <w:t xml:space="preserve"> F4V3SM8N GPS LC Betaflight Flight Controller Board - M8N GPS</w:t>
                      </w:r>
                    </w:p>
                    <w:p w14:paraId="09384BAC" w14:textId="77777777" w:rsidR="00972FF1" w:rsidRDefault="00972FF1">
                      <w:pPr>
                        <w:ind w:left="0" w:hanging="2"/>
                      </w:pPr>
                    </w:p>
                  </w:txbxContent>
                </v:textbox>
              </v:shape>
            </w:pict>
          </mc:Fallback>
        </mc:AlternateContent>
      </w:r>
      <w:r>
        <w:rPr>
          <w:noProof/>
        </w:rPr>
        <w:drawing>
          <wp:inline distT="0" distB="0" distL="0" distR="0" wp14:anchorId="7F01BE9C" wp14:editId="00FA605C">
            <wp:extent cx="3331845" cy="2854325"/>
            <wp:effectExtent l="0" t="0" r="1905" b="3175"/>
            <wp:docPr id="909668615" name="Picture 6" descr="F4V3SM8N GPS LC Betaflight Flight Controller Board - M8N GPS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8615" name="Picture 6" descr="F4V3SM8N GPS LC Betaflight Flight Controller Board - M8N GPS -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331845" cy="2854325"/>
                    </a:xfrm>
                    <a:prstGeom prst="rect">
                      <a:avLst/>
                    </a:prstGeom>
                    <a:noFill/>
                    <a:ln>
                      <a:noFill/>
                    </a:ln>
                  </pic:spPr>
                </pic:pic>
              </a:graphicData>
            </a:graphic>
          </wp:inline>
        </w:drawing>
      </w:r>
    </w:p>
    <w:p w14:paraId="3E26F8AF" w14:textId="77777777" w:rsidR="00972FF1" w:rsidRDefault="00972FF1" w:rsidP="004E0460">
      <w:pPr>
        <w:ind w:leftChars="0" w:left="0" w:firstLineChars="0" w:firstLine="0"/>
      </w:pPr>
    </w:p>
    <w:p w14:paraId="60A5DE19" w14:textId="01AAD358" w:rsidR="00972FF1" w:rsidRDefault="00000000" w:rsidP="004E0460">
      <w:pPr>
        <w:pStyle w:val="ListParagraph"/>
        <w:numPr>
          <w:ilvl w:val="0"/>
          <w:numId w:val="3"/>
        </w:numPr>
        <w:ind w:leftChars="0" w:firstLineChars="0"/>
      </w:pPr>
      <w:r>
        <w:t xml:space="preserve">Battery </w:t>
      </w:r>
    </w:p>
    <w:p w14:paraId="1AA45FA3" w14:textId="608DC5DD" w:rsidR="00FD4F49" w:rsidRDefault="00FD4F49">
      <w:pPr>
        <w:ind w:leftChars="0" w:left="0" w:firstLineChars="0" w:firstLine="0"/>
      </w:pPr>
      <w:r>
        <w:rPr>
          <w:noProof/>
        </w:rPr>
        <w:drawing>
          <wp:inline distT="0" distB="0" distL="0" distR="0" wp14:anchorId="50204E3E" wp14:editId="4499031A">
            <wp:extent cx="1784350" cy="1784350"/>
            <wp:effectExtent l="0" t="0" r="6350" b="6350"/>
            <wp:docPr id="1628254097" name="Picture 3" descr="‪Bonka 5200mAh Lipo Battery 11.1v 5200mah 35C CT60 Lipo – REES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onka 5200mAh Lipo Battery 11.1v 5200mah 35C CT60 Lipo – REES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84350" cy="1784350"/>
                    </a:xfrm>
                    <a:prstGeom prst="rect">
                      <a:avLst/>
                    </a:prstGeom>
                    <a:noFill/>
                    <a:ln>
                      <a:noFill/>
                    </a:ln>
                  </pic:spPr>
                </pic:pic>
              </a:graphicData>
            </a:graphic>
          </wp:inline>
        </w:drawing>
      </w:r>
    </w:p>
    <w:p w14:paraId="522EDD7B" w14:textId="0FC0F675" w:rsidR="00FD4F49" w:rsidRDefault="00FD4F49" w:rsidP="00FD4F49">
      <w:pPr>
        <w:ind w:leftChars="0" w:left="0" w:firstLineChars="0" w:firstLine="0"/>
        <w:rPr>
          <w:color w:val="000000"/>
          <w:position w:val="0"/>
          <w:lang w:val="en-GB" w:eastAsia="en-GB"/>
        </w:rPr>
      </w:pPr>
      <w:r>
        <w:t>Figure[19]</w:t>
      </w:r>
      <w:r w:rsidRPr="00830E3C">
        <w:rPr>
          <w:color w:val="000000"/>
          <w:position w:val="0"/>
          <w:lang w:val="en-GB" w:eastAsia="en-GB"/>
        </w:rPr>
        <w:t>11.1V / 5200mAh Li-Po battery</w:t>
      </w:r>
    </w:p>
    <w:p w14:paraId="72A3DCF2" w14:textId="77777777" w:rsidR="004E0460" w:rsidRDefault="004E0460" w:rsidP="00FD4F49">
      <w:pPr>
        <w:ind w:leftChars="0" w:left="0" w:firstLineChars="0" w:firstLine="0"/>
        <w:rPr>
          <w:color w:val="000000"/>
          <w:position w:val="0"/>
          <w:lang w:val="en-GB" w:eastAsia="en-GB"/>
        </w:rPr>
      </w:pPr>
    </w:p>
    <w:p w14:paraId="69B8695F"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The GenX Power Premium Lipo batteries are the gold standard for performance in the High Discharge Lipo Battery Segment. The 5200 mah Batttery is a 40C discharge rating cell which has a burst current of upto 80C. With the best energy density and weight to energy ratio available in the market, the GenX Power Premium Lipo Batteries are the most compact cells in the segment and stand out from the other available batteries.</w:t>
      </w:r>
    </w:p>
    <w:p w14:paraId="62AF5C2B"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 </w:t>
      </w:r>
    </w:p>
    <w:p w14:paraId="7C6FC4B8"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The GenX Power Premium 11.1V 3S 5200mAh 40C Lipo Battery with XT60 Connector is a 3s1p battery pack with a nominal Voltage of 11.1V. This battery pack has 3 cells connected in series with a capacity of 40C continuous discharge. The nominal capacity of the battery pack is 5200mah.</w:t>
      </w:r>
    </w:p>
    <w:p w14:paraId="66DAC4A5"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 </w:t>
      </w:r>
    </w:p>
    <w:p w14:paraId="71B6ED3E"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Each battery pack is made with matched impedance cells to provide the maximum usable time after each charge. This battery is guaranteed for performance in professional drones, agricultural drones and other demanding multi-rotor and fixed wing aircrafts.</w:t>
      </w:r>
    </w:p>
    <w:p w14:paraId="11B854AB" w14:textId="77777777" w:rsidR="004E0460" w:rsidRPr="004E0460" w:rsidRDefault="00000000" w:rsidP="004E0460">
      <w:pPr>
        <w:ind w:leftChars="0" w:left="0" w:firstLineChars="0" w:firstLine="0"/>
        <w:rPr>
          <w:color w:val="000000"/>
          <w:position w:val="0"/>
          <w:lang w:val="en-GB" w:eastAsia="en-GB"/>
        </w:rPr>
      </w:pPr>
      <w:r>
        <w:rPr>
          <w:color w:val="000000"/>
          <w:position w:val="0"/>
          <w:lang w:val="en-GB" w:eastAsia="en-GB"/>
        </w:rPr>
        <w:pict w14:anchorId="463E93C9">
          <v:rect id="_x0000_i1025" style="width:0;height:0" o:hralign="center" o:hrstd="t" o:hr="t" fillcolor="#a0a0a0" stroked="f"/>
        </w:pict>
      </w:r>
    </w:p>
    <w:p w14:paraId="6794E262"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Features</w:t>
      </w:r>
    </w:p>
    <w:p w14:paraId="55BDC7A1" w14:textId="77777777" w:rsidR="004E0460" w:rsidRPr="004E0460" w:rsidRDefault="004E0460" w:rsidP="004E0460">
      <w:pPr>
        <w:numPr>
          <w:ilvl w:val="0"/>
          <w:numId w:val="29"/>
        </w:numPr>
        <w:ind w:leftChars="0" w:firstLineChars="0"/>
        <w:rPr>
          <w:color w:val="000000"/>
          <w:position w:val="0"/>
          <w:lang w:val="en-GB" w:eastAsia="en-GB"/>
        </w:rPr>
      </w:pPr>
      <w:r w:rsidRPr="004E0460">
        <w:rPr>
          <w:color w:val="000000"/>
          <w:position w:val="0"/>
          <w:lang w:val="en-GB" w:eastAsia="en-GB"/>
        </w:rPr>
        <w:t>Each battery pack is made with impedance matched cells for maximum performance</w:t>
      </w:r>
    </w:p>
    <w:p w14:paraId="6CA05941" w14:textId="77777777" w:rsidR="004E0460" w:rsidRPr="004E0460" w:rsidRDefault="004E0460" w:rsidP="004E0460">
      <w:pPr>
        <w:numPr>
          <w:ilvl w:val="0"/>
          <w:numId w:val="29"/>
        </w:numPr>
        <w:ind w:leftChars="0" w:firstLineChars="0"/>
        <w:rPr>
          <w:color w:val="000000"/>
          <w:position w:val="0"/>
          <w:lang w:val="en-GB" w:eastAsia="en-GB"/>
        </w:rPr>
      </w:pPr>
      <w:r w:rsidRPr="004E0460">
        <w:rPr>
          <w:color w:val="000000"/>
          <w:position w:val="0"/>
          <w:lang w:val="en-GB" w:eastAsia="en-GB"/>
        </w:rPr>
        <w:t>Most compact and minimum weight for the capacity</w:t>
      </w:r>
    </w:p>
    <w:p w14:paraId="5E8D16C9" w14:textId="77777777" w:rsidR="004E0460" w:rsidRPr="004E0460" w:rsidRDefault="004E0460" w:rsidP="004E0460">
      <w:pPr>
        <w:numPr>
          <w:ilvl w:val="0"/>
          <w:numId w:val="29"/>
        </w:numPr>
        <w:ind w:leftChars="0" w:firstLineChars="0"/>
        <w:rPr>
          <w:color w:val="000000"/>
          <w:position w:val="0"/>
          <w:lang w:val="en-GB" w:eastAsia="en-GB"/>
        </w:rPr>
      </w:pPr>
      <w:r w:rsidRPr="004E0460">
        <w:rPr>
          <w:color w:val="000000"/>
          <w:position w:val="0"/>
          <w:lang w:val="en-GB" w:eastAsia="en-GB"/>
        </w:rPr>
        <w:t>Higher number of life cycles than other cells.</w:t>
      </w:r>
    </w:p>
    <w:p w14:paraId="65B006BE"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 </w:t>
      </w:r>
    </w:p>
    <w:p w14:paraId="2CFF8C2E" w14:textId="1C3FD489" w:rsidR="004E0460" w:rsidRPr="004E0460" w:rsidRDefault="004E0460" w:rsidP="004E0460">
      <w:pPr>
        <w:ind w:leftChars="0" w:left="0" w:firstLineChars="0" w:firstLine="0"/>
        <w:rPr>
          <w:color w:val="000000"/>
          <w:position w:val="0"/>
          <w:lang w:val="en-GB" w:eastAsia="en-GB"/>
        </w:rPr>
      </w:pPr>
      <w:r>
        <w:rPr>
          <w:color w:val="000000"/>
          <w:position w:val="0"/>
          <w:lang w:val="en-GB" w:eastAsia="en-GB"/>
        </w:rPr>
        <w:t>S</w:t>
      </w:r>
      <w:r w:rsidRPr="004E0460">
        <w:rPr>
          <w:color w:val="000000"/>
          <w:position w:val="0"/>
          <w:lang w:val="en-GB" w:eastAsia="en-GB"/>
        </w:rPr>
        <w:t>pecifications</w:t>
      </w:r>
      <w:r w:rsidRPr="004E0460">
        <w:rPr>
          <w:color w:val="000000"/>
          <w:position w:val="0"/>
          <w:vertAlign w:val="superscript"/>
          <w:lang w:val="en-GB" w:eastAsia="en-GB"/>
        </w:rPr>
        <w:t>(12)</w:t>
      </w:r>
      <w:r w:rsidRPr="004E0460">
        <w:rPr>
          <w:color w:val="000000"/>
          <w:position w:val="0"/>
          <w:lang w:val="en-GB" w:eastAsia="en-GB"/>
        </w:rPr>
        <w:br/>
        <w:t> </w:t>
      </w:r>
    </w:p>
    <w:tbl>
      <w:tblPr>
        <w:tblW w:w="0" w:type="auto"/>
        <w:tblBorders>
          <w:top w:val="outset" w:sz="18" w:space="0" w:color="auto"/>
          <w:left w:val="outset" w:sz="18" w:space="0" w:color="auto"/>
          <w:bottom w:val="outset" w:sz="18" w:space="0" w:color="auto"/>
          <w:right w:val="outset" w:sz="18" w:space="0" w:color="auto"/>
        </w:tblBorders>
        <w:tblCellMar>
          <w:top w:w="12" w:type="dxa"/>
          <w:left w:w="12" w:type="dxa"/>
          <w:bottom w:w="12" w:type="dxa"/>
          <w:right w:w="12" w:type="dxa"/>
        </w:tblCellMar>
        <w:tblLook w:val="04A0" w:firstRow="1" w:lastRow="0" w:firstColumn="1" w:lastColumn="0" w:noHBand="0" w:noVBand="1"/>
      </w:tblPr>
      <w:tblGrid>
        <w:gridCol w:w="2695"/>
        <w:gridCol w:w="2516"/>
      </w:tblGrid>
      <w:tr w:rsidR="004E0460" w:rsidRPr="004E0460" w14:paraId="5801B688" w14:textId="77777777" w:rsidTr="004E0460">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62B17C6D"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Capacity</w:t>
            </w:r>
          </w:p>
        </w:tc>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4DFF58E2"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5200 mah</w:t>
            </w:r>
          </w:p>
        </w:tc>
      </w:tr>
      <w:tr w:rsidR="004E0460" w:rsidRPr="004E0460" w14:paraId="51888526" w14:textId="77777777" w:rsidTr="004E0460">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54C476D7"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Nominal Voltage</w:t>
            </w:r>
          </w:p>
        </w:tc>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1010047A"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11.1V</w:t>
            </w:r>
          </w:p>
        </w:tc>
      </w:tr>
      <w:tr w:rsidR="004E0460" w:rsidRPr="004E0460" w14:paraId="66481485" w14:textId="77777777" w:rsidTr="004E0460">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7D68F1EB"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Configuration</w:t>
            </w:r>
          </w:p>
        </w:tc>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3E15D2E3"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3S1P (3 cells in Series)  </w:t>
            </w:r>
          </w:p>
        </w:tc>
      </w:tr>
      <w:tr w:rsidR="004E0460" w:rsidRPr="004E0460" w14:paraId="2EAA3FAB" w14:textId="77777777" w:rsidTr="004E0460">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76482C26"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Discharge Rate</w:t>
            </w:r>
          </w:p>
        </w:tc>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49D294FB"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40C</w:t>
            </w:r>
          </w:p>
        </w:tc>
      </w:tr>
      <w:tr w:rsidR="004E0460" w:rsidRPr="004E0460" w14:paraId="780A7F49" w14:textId="77777777" w:rsidTr="004E0460">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54595ED5"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Max Burst discharge Rate   </w:t>
            </w:r>
          </w:p>
        </w:tc>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0397F7CF"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80C</w:t>
            </w:r>
          </w:p>
        </w:tc>
      </w:tr>
      <w:tr w:rsidR="004E0460" w:rsidRPr="004E0460" w14:paraId="4B8F1547" w14:textId="77777777" w:rsidTr="004E0460">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45C21179"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Net Weight(±2%)</w:t>
            </w:r>
          </w:p>
        </w:tc>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412535D5"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420g</w:t>
            </w:r>
          </w:p>
        </w:tc>
      </w:tr>
      <w:tr w:rsidR="004E0460" w:rsidRPr="004E0460" w14:paraId="63E71373" w14:textId="77777777" w:rsidTr="004E0460">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4B302A05"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Dimensions</w:t>
            </w:r>
          </w:p>
        </w:tc>
        <w:tc>
          <w:tcPr>
            <w:tcW w:w="0" w:type="auto"/>
            <w:tcBorders>
              <w:top w:val="outset" w:sz="6" w:space="0" w:color="E5E5E5"/>
              <w:left w:val="outset" w:sz="6" w:space="0" w:color="E5E5E5"/>
              <w:bottom w:val="outset" w:sz="6" w:space="0" w:color="E5E5E5"/>
              <w:right w:val="outset" w:sz="6" w:space="0" w:color="E5E5E5"/>
            </w:tcBorders>
            <w:shd w:val="clear" w:color="auto" w:fill="auto"/>
            <w:tcMar>
              <w:top w:w="0" w:type="dxa"/>
              <w:left w:w="0" w:type="dxa"/>
              <w:bottom w:w="0" w:type="dxa"/>
              <w:right w:w="0" w:type="dxa"/>
            </w:tcMar>
            <w:vAlign w:val="center"/>
            <w:hideMark/>
          </w:tcPr>
          <w:p w14:paraId="11C8EADE" w14:textId="77777777" w:rsidR="004E0460" w:rsidRPr="004E0460" w:rsidRDefault="004E0460" w:rsidP="004E0460">
            <w:pPr>
              <w:ind w:leftChars="0" w:left="0" w:firstLineChars="0" w:firstLine="0"/>
              <w:rPr>
                <w:color w:val="000000"/>
                <w:position w:val="0"/>
                <w:lang w:val="en-GB" w:eastAsia="en-GB"/>
              </w:rPr>
            </w:pPr>
            <w:r w:rsidRPr="004E0460">
              <w:rPr>
                <w:color w:val="000000"/>
                <w:position w:val="0"/>
                <w:lang w:val="en-GB" w:eastAsia="en-GB"/>
              </w:rPr>
              <w:t>140mm x 45mm x 32mm </w:t>
            </w:r>
          </w:p>
        </w:tc>
      </w:tr>
    </w:tbl>
    <w:p w14:paraId="2F1656FE" w14:textId="77777777" w:rsidR="004E0460" w:rsidRDefault="004E0460" w:rsidP="00FD4F49">
      <w:pPr>
        <w:ind w:leftChars="0" w:left="0" w:firstLineChars="0" w:firstLine="0"/>
        <w:rPr>
          <w:color w:val="000000"/>
          <w:position w:val="0"/>
          <w:lang w:val="en-GB" w:eastAsia="en-GB"/>
        </w:rPr>
      </w:pPr>
    </w:p>
    <w:p w14:paraId="06B4690D" w14:textId="366F1D02" w:rsidR="00FD4F49" w:rsidRDefault="004E0460">
      <w:pPr>
        <w:ind w:leftChars="0" w:left="0" w:firstLineChars="0" w:firstLine="0"/>
      </w:pPr>
      <w:r>
        <w:rPr>
          <w:noProof/>
        </w:rPr>
        <w:drawing>
          <wp:inline distT="0" distB="0" distL="0" distR="0" wp14:anchorId="6FC57AE2" wp14:editId="46EA91A1">
            <wp:extent cx="2984953" cy="1517650"/>
            <wp:effectExtent l="0" t="0" r="6350" b="6350"/>
            <wp:docPr id="293718233" name="Picture 4"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8233" name="Picture 4" descr="A close-up of a card&#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7956" cy="1519177"/>
                    </a:xfrm>
                    <a:prstGeom prst="rect">
                      <a:avLst/>
                    </a:prstGeom>
                    <a:noFill/>
                    <a:ln>
                      <a:noFill/>
                    </a:ln>
                  </pic:spPr>
                </pic:pic>
              </a:graphicData>
            </a:graphic>
          </wp:inline>
        </w:drawing>
      </w:r>
    </w:p>
    <w:p w14:paraId="66996470" w14:textId="4A825C05" w:rsidR="004E0460" w:rsidRPr="003C2593" w:rsidRDefault="004E0460" w:rsidP="003C2593">
      <w:pPr>
        <w:ind w:leftChars="0" w:left="0" w:firstLineChars="0" w:firstLine="0"/>
        <w:rPr>
          <w:color w:val="000000"/>
          <w:position w:val="0"/>
          <w:lang w:val="en-GB" w:eastAsia="en-GB"/>
        </w:rPr>
      </w:pPr>
      <w:r>
        <w:t>Figure[20]</w:t>
      </w:r>
      <w:r w:rsidRPr="00830E3C">
        <w:rPr>
          <w:color w:val="000000"/>
          <w:position w:val="0"/>
          <w:lang w:val="en-GB" w:eastAsia="en-GB"/>
        </w:rPr>
        <w:t>11.1V / 5200mAh Li-Po battery</w:t>
      </w:r>
      <w:r>
        <w:rPr>
          <w:color w:val="000000"/>
          <w:position w:val="0"/>
          <w:lang w:val="en-GB" w:eastAsia="en-GB"/>
        </w:rPr>
        <w:t xml:space="preserve"> dimensions</w:t>
      </w:r>
    </w:p>
    <w:p w14:paraId="752DF145" w14:textId="77777777" w:rsidR="00972FF1" w:rsidRDefault="00000000">
      <w:pPr>
        <w:pStyle w:val="ListParagraph"/>
        <w:numPr>
          <w:ilvl w:val="0"/>
          <w:numId w:val="3"/>
        </w:numPr>
        <w:ind w:leftChars="0" w:firstLineChars="0"/>
      </w:pPr>
      <w:r>
        <w:t xml:space="preserve">Lastly the frame </w:t>
      </w:r>
    </w:p>
    <w:p w14:paraId="7E8DE816" w14:textId="77777777" w:rsidR="00972FF1" w:rsidRDefault="00972FF1">
      <w:pPr>
        <w:ind w:left="0" w:hanging="2"/>
      </w:pPr>
    </w:p>
    <w:p w14:paraId="250D964B" w14:textId="77777777" w:rsidR="00972FF1" w:rsidRDefault="00000000">
      <w:pPr>
        <w:ind w:left="0" w:hanging="2"/>
      </w:pPr>
      <w:r>
        <w:rPr>
          <w:noProof/>
        </w:rPr>
        <w:drawing>
          <wp:inline distT="0" distB="0" distL="0" distR="0" wp14:anchorId="204F5C4D" wp14:editId="1F94B644">
            <wp:extent cx="2790190" cy="1858010"/>
            <wp:effectExtent l="0" t="0" r="0" b="8890"/>
            <wp:docPr id="278510456" name="Picture 1" descr="A group of quadcopte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0456" name="Picture 1" descr="A group of quadcopter frame&#10;&#10;Description automatically generated"/>
                    <pic:cNvPicPr>
                      <a:picLocks noChangeAspect="1"/>
                    </pic:cNvPicPr>
                  </pic:nvPicPr>
                  <pic:blipFill>
                    <a:blip r:embed="rId48"/>
                    <a:stretch>
                      <a:fillRect/>
                    </a:stretch>
                  </pic:blipFill>
                  <pic:spPr>
                    <a:xfrm>
                      <a:off x="0" y="0"/>
                      <a:ext cx="2797692" cy="1863175"/>
                    </a:xfrm>
                    <a:prstGeom prst="rect">
                      <a:avLst/>
                    </a:prstGeom>
                  </pic:spPr>
                </pic:pic>
              </a:graphicData>
            </a:graphic>
          </wp:inline>
        </w:drawing>
      </w:r>
    </w:p>
    <w:p w14:paraId="154B904B" w14:textId="7790449F" w:rsidR="00972FF1" w:rsidRDefault="00000000">
      <w:pPr>
        <w:ind w:leftChars="0" w:left="720" w:firstLineChars="0" w:firstLine="720"/>
      </w:pPr>
      <w:r>
        <w:t>Figure[</w:t>
      </w:r>
      <w:r w:rsidR="004B7442">
        <w:t>21</w:t>
      </w:r>
      <w:r>
        <w:t xml:space="preserve">]: the frame </w:t>
      </w:r>
    </w:p>
    <w:p w14:paraId="0EEB46F2" w14:textId="3C1A92C6" w:rsidR="00972FF1" w:rsidRDefault="00000000">
      <w:pPr>
        <w:ind w:left="0" w:hanging="2"/>
      </w:pPr>
      <w:r>
        <w:t>The head of the frame bot broken so I switched the head to a simple board</w:t>
      </w:r>
      <w:r w:rsidR="000C23CF">
        <w:t>.</w:t>
      </w:r>
      <w:r>
        <w:t xml:space="preserve"> </w:t>
      </w:r>
    </w:p>
    <w:p w14:paraId="730D6024" w14:textId="77777777" w:rsidR="00972FF1" w:rsidRDefault="00000000">
      <w:pPr>
        <w:ind w:leftChars="0" w:left="0" w:firstLineChars="0" w:firstLine="720"/>
      </w:pPr>
      <w:r>
        <w:rPr>
          <w:noProof/>
        </w:rPr>
        <w:drawing>
          <wp:inline distT="0" distB="0" distL="0" distR="0" wp14:anchorId="272107D6" wp14:editId="3936769F">
            <wp:extent cx="2329180" cy="2329180"/>
            <wp:effectExtent l="0" t="0" r="0" b="0"/>
            <wp:docPr id="271838512" name="Picture 8" descr="12x12 cm Delikli (Bakır) Pertinaks Tek Yüzlü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8512" name="Picture 8" descr="12x12 cm Delikli (Bakır) Pertinaks Tek Yüzlü -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333775" cy="2333775"/>
                    </a:xfrm>
                    <a:prstGeom prst="rect">
                      <a:avLst/>
                    </a:prstGeom>
                    <a:noFill/>
                    <a:ln>
                      <a:noFill/>
                    </a:ln>
                  </pic:spPr>
                </pic:pic>
              </a:graphicData>
            </a:graphic>
          </wp:inline>
        </w:drawing>
      </w:r>
    </w:p>
    <w:p w14:paraId="632E480D" w14:textId="0A2AA56A" w:rsidR="00972FF1" w:rsidRDefault="00000000">
      <w:pPr>
        <w:ind w:leftChars="0" w:left="720" w:firstLineChars="0" w:firstLine="720"/>
      </w:pPr>
      <w:r>
        <w:t>Figure[2</w:t>
      </w:r>
      <w:r w:rsidR="004B7442">
        <w:t>2</w:t>
      </w:r>
      <w:r>
        <w:t xml:space="preserve">] the board </w:t>
      </w:r>
    </w:p>
    <w:p w14:paraId="018F080C" w14:textId="77777777" w:rsidR="00972FF1" w:rsidRDefault="00972FF1">
      <w:pPr>
        <w:ind w:left="0" w:hanging="2"/>
      </w:pPr>
    </w:p>
    <w:p w14:paraId="6734685C" w14:textId="77777777" w:rsidR="00972FF1" w:rsidRDefault="00000000">
      <w:pPr>
        <w:ind w:left="0" w:hanging="2"/>
        <w:rPr>
          <w:lang w:val="en-GB"/>
        </w:rPr>
      </w:pPr>
      <w:r>
        <w:rPr>
          <w:b/>
          <w:bCs/>
          <w:lang w:val="en-GB"/>
        </w:rPr>
        <w:t>Color</w:t>
      </w:r>
      <w:r>
        <w:rPr>
          <w:lang w:val="en-GB"/>
        </w:rPr>
        <w:t>: White &amp; Red &amp; Black</w:t>
      </w:r>
    </w:p>
    <w:p w14:paraId="60946D82" w14:textId="77777777" w:rsidR="00972FF1" w:rsidRDefault="00000000">
      <w:pPr>
        <w:ind w:left="0" w:hanging="2"/>
        <w:rPr>
          <w:lang w:val="en-GB"/>
        </w:rPr>
      </w:pPr>
      <w:r>
        <w:rPr>
          <w:lang w:val="en-GB"/>
        </w:rPr>
        <w:t xml:space="preserve">Frame arm size: 21.5 * 3.8 * 5cm / 8.5 * 1.6 * 2.0inch </w:t>
      </w:r>
    </w:p>
    <w:p w14:paraId="393A0299" w14:textId="77777777" w:rsidR="00972FF1" w:rsidRDefault="00000000">
      <w:pPr>
        <w:ind w:left="0" w:hanging="2"/>
        <w:rPr>
          <w:lang w:val="en-GB"/>
        </w:rPr>
      </w:pPr>
      <w:r>
        <w:rPr>
          <w:lang w:val="en-GB"/>
        </w:rPr>
        <w:t xml:space="preserve">Weight: 43g(Single) </w:t>
      </w:r>
    </w:p>
    <w:p w14:paraId="0182706B" w14:textId="77777777" w:rsidR="00972FF1" w:rsidRDefault="00000000">
      <w:pPr>
        <w:ind w:left="0" w:hanging="2"/>
        <w:rPr>
          <w:lang w:val="en-GB"/>
        </w:rPr>
      </w:pPr>
      <w:r>
        <w:rPr>
          <w:lang w:val="en-GB"/>
        </w:rPr>
        <w:t xml:space="preserve">Weight: 250g / 4pcs </w:t>
      </w:r>
    </w:p>
    <w:p w14:paraId="041F5B44" w14:textId="77777777" w:rsidR="00972FF1" w:rsidRDefault="00000000">
      <w:pPr>
        <w:ind w:left="0" w:hanging="2"/>
        <w:rPr>
          <w:lang w:val="en-GB"/>
        </w:rPr>
      </w:pPr>
      <w:r>
        <w:rPr>
          <w:b/>
          <w:bCs/>
          <w:lang w:val="en-GB"/>
        </w:rPr>
        <w:t>Features</w:t>
      </w:r>
      <w:r>
        <w:rPr>
          <w:lang w:val="en-GB"/>
        </w:rPr>
        <w:t xml:space="preserve">: </w:t>
      </w:r>
    </w:p>
    <w:p w14:paraId="41FD017E" w14:textId="77777777" w:rsidR="00972FF1" w:rsidRDefault="00000000">
      <w:pPr>
        <w:ind w:left="0" w:hanging="2"/>
        <w:rPr>
          <w:lang w:val="en-GB"/>
        </w:rPr>
      </w:pPr>
      <w:r>
        <w:rPr>
          <w:lang w:val="en-GB"/>
        </w:rPr>
        <w:t xml:space="preserve">The DJI F450 Flame Wheel frame arms are built from very strong materials, these </w:t>
      </w:r>
    </w:p>
    <w:p w14:paraId="222F102E" w14:textId="77777777" w:rsidR="00972FF1" w:rsidRDefault="00000000">
      <w:pPr>
        <w:ind w:left="0" w:hanging="2"/>
        <w:rPr>
          <w:lang w:val="en-GB"/>
        </w:rPr>
      </w:pPr>
      <w:r>
        <w:rPr>
          <w:lang w:val="en-GB"/>
        </w:rPr>
        <w:t xml:space="preserve">arms are made from the ultra-strong PA66+30GF material which provides better </w:t>
      </w:r>
    </w:p>
    <w:p w14:paraId="028C814B" w14:textId="77777777" w:rsidR="00972FF1" w:rsidRDefault="00000000">
      <w:pPr>
        <w:ind w:left="0" w:hanging="2"/>
        <w:rPr>
          <w:lang w:val="en-GB"/>
        </w:rPr>
      </w:pPr>
      <w:r>
        <w:rPr>
          <w:lang w:val="en-GB"/>
        </w:rPr>
        <w:t xml:space="preserve">resistance to damage on hard landings. </w:t>
      </w:r>
    </w:p>
    <w:p w14:paraId="6348BFC9" w14:textId="77777777" w:rsidR="00972FF1" w:rsidRDefault="00000000">
      <w:pPr>
        <w:ind w:left="0" w:hanging="2"/>
        <w:rPr>
          <w:lang w:val="en-GB"/>
        </w:rPr>
      </w:pPr>
      <w:r>
        <w:rPr>
          <w:lang w:val="en-GB"/>
        </w:rPr>
        <w:t xml:space="preserve">Specification: </w:t>
      </w:r>
    </w:p>
    <w:p w14:paraId="78F25BEF" w14:textId="77777777" w:rsidR="00972FF1" w:rsidRDefault="00000000">
      <w:pPr>
        <w:ind w:left="0" w:hanging="2"/>
        <w:rPr>
          <w:lang w:val="en-GB"/>
        </w:rPr>
      </w:pPr>
      <w:r>
        <w:rPr>
          <w:b/>
          <w:bCs/>
          <w:lang w:val="en-GB"/>
        </w:rPr>
        <w:t>Color</w:t>
      </w:r>
      <w:r>
        <w:rPr>
          <w:lang w:val="en-GB"/>
        </w:rPr>
        <w:t xml:space="preserve">: Black </w:t>
      </w:r>
    </w:p>
    <w:p w14:paraId="04BDCF79" w14:textId="77777777" w:rsidR="00972FF1" w:rsidRDefault="00000000">
      <w:pPr>
        <w:ind w:left="0" w:hanging="2"/>
        <w:rPr>
          <w:lang w:val="en-GB"/>
        </w:rPr>
      </w:pPr>
      <w:r>
        <w:rPr>
          <w:lang w:val="en-GB"/>
        </w:rPr>
        <w:t xml:space="preserve">Material: Fiber Glass &amp; Plastic </w:t>
      </w:r>
    </w:p>
    <w:p w14:paraId="00CCFAF3" w14:textId="77777777" w:rsidR="00972FF1" w:rsidRDefault="00000000">
      <w:pPr>
        <w:ind w:left="0" w:hanging="2"/>
        <w:rPr>
          <w:lang w:val="en-GB"/>
        </w:rPr>
      </w:pPr>
      <w:r>
        <w:rPr>
          <w:b/>
          <w:bCs/>
          <w:lang w:val="en-GB"/>
        </w:rPr>
        <w:t>Package Includes</w:t>
      </w:r>
      <w:r>
        <w:rPr>
          <w:lang w:val="en-GB"/>
        </w:rPr>
        <w:t xml:space="preserve">: </w:t>
      </w:r>
    </w:p>
    <w:p w14:paraId="52C3F346" w14:textId="77777777" w:rsidR="00972FF1" w:rsidRDefault="00000000">
      <w:pPr>
        <w:ind w:left="0" w:hanging="2"/>
        <w:rPr>
          <w:lang w:val="en-GB"/>
        </w:rPr>
      </w:pPr>
      <w:r>
        <w:rPr>
          <w:lang w:val="en-GB"/>
        </w:rPr>
        <w:t xml:space="preserve">Flame Wheel(2 Red,2 White) x4 </w:t>
      </w:r>
    </w:p>
    <w:p w14:paraId="4258AAB5" w14:textId="77777777" w:rsidR="00972FF1" w:rsidRDefault="00000000">
      <w:pPr>
        <w:ind w:left="0" w:hanging="2"/>
        <w:rPr>
          <w:lang w:val="en-GB"/>
        </w:rPr>
      </w:pPr>
      <w:r>
        <w:rPr>
          <w:lang w:val="en-GB"/>
        </w:rPr>
        <w:t xml:space="preserve">F450 TOP Plate x1 </w:t>
      </w:r>
    </w:p>
    <w:p w14:paraId="5E99C4BC" w14:textId="77777777" w:rsidR="00972FF1" w:rsidRDefault="00000000">
      <w:pPr>
        <w:ind w:left="0" w:hanging="2"/>
        <w:rPr>
          <w:lang w:val="en-GB"/>
        </w:rPr>
      </w:pPr>
      <w:r>
        <w:rPr>
          <w:lang w:val="en-GB"/>
        </w:rPr>
        <w:t xml:space="preserve">F450 BOTTOM Plate x1 </w:t>
      </w:r>
    </w:p>
    <w:p w14:paraId="4C1D381D" w14:textId="77777777" w:rsidR="00972FF1" w:rsidRDefault="00000000">
      <w:pPr>
        <w:ind w:left="0" w:hanging="2"/>
        <w:rPr>
          <w:lang w:val="en-GB"/>
        </w:rPr>
      </w:pPr>
      <w:r>
        <w:rPr>
          <w:lang w:val="en-GB"/>
        </w:rPr>
        <w:t xml:space="preserve">F-M3*8 Screws x16 </w:t>
      </w:r>
    </w:p>
    <w:p w14:paraId="17FE85E2" w14:textId="77777777" w:rsidR="00972FF1" w:rsidRDefault="00000000">
      <w:pPr>
        <w:ind w:left="0" w:hanging="2"/>
      </w:pPr>
      <w:r>
        <w:rPr>
          <w:lang w:val="en-GB"/>
        </w:rPr>
        <w:t>F-M2.5*8 Screws x24</w:t>
      </w:r>
    </w:p>
    <w:p w14:paraId="1A62DE4F" w14:textId="77777777" w:rsidR="00972FF1" w:rsidRDefault="00972FF1">
      <w:pPr>
        <w:ind w:left="0" w:hanging="2"/>
      </w:pPr>
    </w:p>
    <w:p w14:paraId="014172D8" w14:textId="77777777" w:rsidR="003C2593" w:rsidRDefault="003C2593">
      <w:pPr>
        <w:ind w:left="0" w:hanging="2"/>
      </w:pPr>
    </w:p>
    <w:p w14:paraId="03E56426" w14:textId="77777777" w:rsidR="003C2593" w:rsidRDefault="003C2593">
      <w:pPr>
        <w:ind w:left="0" w:hanging="2"/>
      </w:pPr>
    </w:p>
    <w:p w14:paraId="2ED11211" w14:textId="77777777" w:rsidR="003C2593" w:rsidRDefault="003C2593">
      <w:pPr>
        <w:ind w:left="0" w:hanging="2"/>
      </w:pPr>
    </w:p>
    <w:p w14:paraId="40E795E5" w14:textId="77777777" w:rsidR="003C2593" w:rsidRDefault="003C2593">
      <w:pPr>
        <w:ind w:left="0" w:hanging="2"/>
      </w:pPr>
    </w:p>
    <w:p w14:paraId="0F1D6CF0" w14:textId="77777777" w:rsidR="00972FF1" w:rsidRDefault="00000000">
      <w:pPr>
        <w:ind w:left="2" w:hanging="4"/>
        <w:jc w:val="center"/>
      </w:pPr>
      <w:r>
        <w:rPr>
          <w:b/>
          <w:color w:val="31849B" w:themeColor="accent5" w:themeShade="BF"/>
          <w:sz w:val="44"/>
          <w:szCs w:val="44"/>
        </w:rPr>
        <w:t>3.6 Design Implementation</w:t>
      </w:r>
    </w:p>
    <w:p w14:paraId="76E8E191" w14:textId="77777777" w:rsidR="00972FF1" w:rsidRDefault="00972FF1">
      <w:pPr>
        <w:ind w:left="0" w:hanging="2"/>
      </w:pPr>
    </w:p>
    <w:p w14:paraId="39593328" w14:textId="77777777" w:rsidR="00972FF1" w:rsidRDefault="00972FF1" w:rsidP="003C2593">
      <w:pPr>
        <w:ind w:leftChars="0" w:left="0" w:firstLineChars="0" w:firstLine="0"/>
      </w:pPr>
    </w:p>
    <w:p w14:paraId="1DC4032B" w14:textId="77777777" w:rsidR="003C2593" w:rsidRPr="003C2593" w:rsidRDefault="003C2593" w:rsidP="003C2593">
      <w:pPr>
        <w:pBdr>
          <w:bottom w:val="single" w:sz="6" w:space="1" w:color="auto"/>
        </w:pBdr>
        <w:ind w:leftChars="0" w:left="0" w:firstLineChars="0" w:hanging="2"/>
        <w:rPr>
          <w:lang w:val="en-GB"/>
        </w:rPr>
      </w:pPr>
      <w:r w:rsidRPr="003C2593">
        <w:rPr>
          <w:lang w:val="en-GB"/>
        </w:rPr>
        <w:t>The assembly and integration of the UAV quadcopter were carried out in stages to ensure that each subsystem—mechanical, electrical, and software—functioned correctly before full system integration. Due to limitations in component availability and time, the design focused on practical implementation using pre-supplied parts, with several custom adaptations made during the build process.</w:t>
      </w:r>
    </w:p>
    <w:p w14:paraId="4C502C58" w14:textId="77777777" w:rsidR="003C2593" w:rsidRPr="003C2593" w:rsidRDefault="003C2593" w:rsidP="003C2593">
      <w:pPr>
        <w:ind w:leftChars="0" w:left="0" w:firstLineChars="0" w:hanging="2"/>
        <w:rPr>
          <w:lang w:val="en-GB"/>
        </w:rPr>
      </w:pPr>
    </w:p>
    <w:p w14:paraId="1D8BBB22" w14:textId="77777777" w:rsidR="003C2593" w:rsidRPr="003C2593" w:rsidRDefault="003C2593" w:rsidP="003C2593">
      <w:pPr>
        <w:ind w:leftChars="0" w:left="0" w:firstLineChars="0" w:hanging="2"/>
        <w:rPr>
          <w:b/>
          <w:bCs/>
          <w:lang w:val="en-GB"/>
        </w:rPr>
      </w:pPr>
      <w:r w:rsidRPr="003C2593">
        <w:rPr>
          <w:b/>
          <w:bCs/>
          <w:lang w:val="en-GB"/>
        </w:rPr>
        <w:t>3.6.1 Frame Assembly and Mounting</w:t>
      </w:r>
    </w:p>
    <w:p w14:paraId="1496BD14" w14:textId="77777777" w:rsidR="003C2593" w:rsidRPr="003C2593" w:rsidRDefault="003C2593" w:rsidP="003C2593">
      <w:pPr>
        <w:ind w:leftChars="0" w:left="0" w:firstLineChars="0" w:hanging="2"/>
        <w:rPr>
          <w:lang w:val="en-GB"/>
        </w:rPr>
      </w:pPr>
      <w:r w:rsidRPr="003C2593">
        <w:rPr>
          <w:lang w:val="en-GB"/>
        </w:rPr>
        <w:t>The quadcopter's X-frame was assembled using a DJI F450-style base. Brushless motors were mounted on each arm with alternating rotational direction to balance torque. The central plate was modified to accommodate a custom-built head, using a repurposed prototyping board for mounting the Pixhawk 2.4.8 flight controller. This board was secured using screws and vibration-isolating pads to protect onboard sensors.</w:t>
      </w:r>
    </w:p>
    <w:p w14:paraId="75E064CE" w14:textId="77777777" w:rsidR="003C2593" w:rsidRPr="003C2593" w:rsidRDefault="003C2593" w:rsidP="003C2593">
      <w:pPr>
        <w:pBdr>
          <w:bottom w:val="single" w:sz="6" w:space="1" w:color="auto"/>
        </w:pBdr>
        <w:ind w:leftChars="0" w:left="0" w:firstLineChars="0" w:hanging="2"/>
        <w:rPr>
          <w:lang w:val="en-GB"/>
        </w:rPr>
      </w:pPr>
      <w:r w:rsidRPr="003C2593">
        <w:rPr>
          <w:lang w:val="en-GB"/>
        </w:rPr>
        <w:t>The GPS module was mounted on a raised bracket to reduce electromagnetic interference from high-current wires and ESCs. The battery was strapped beneath the frame, centered to maintain balance during hover and flight maneuvers.</w:t>
      </w:r>
    </w:p>
    <w:p w14:paraId="0B2AAB97" w14:textId="77777777" w:rsidR="003C2593" w:rsidRPr="003C2593" w:rsidRDefault="003C2593" w:rsidP="003C2593">
      <w:pPr>
        <w:ind w:leftChars="0" w:left="0" w:firstLineChars="0" w:hanging="2"/>
        <w:rPr>
          <w:lang w:val="en-GB"/>
        </w:rPr>
      </w:pPr>
    </w:p>
    <w:p w14:paraId="4EC1E7E6" w14:textId="77777777" w:rsidR="003C2593" w:rsidRPr="003C2593" w:rsidRDefault="003C2593" w:rsidP="003C2593">
      <w:pPr>
        <w:ind w:leftChars="0" w:left="0" w:firstLineChars="0" w:hanging="2"/>
        <w:rPr>
          <w:b/>
          <w:bCs/>
          <w:lang w:val="en-GB"/>
        </w:rPr>
      </w:pPr>
      <w:r w:rsidRPr="003C2593">
        <w:rPr>
          <w:b/>
          <w:bCs/>
          <w:lang w:val="en-GB"/>
        </w:rPr>
        <w:t>3.6.2 Electrical Wiring and Power Management</w:t>
      </w:r>
    </w:p>
    <w:p w14:paraId="7FEA3EB7" w14:textId="77777777" w:rsidR="003C2593" w:rsidRPr="003C2593" w:rsidRDefault="003C2593" w:rsidP="003C2593">
      <w:pPr>
        <w:ind w:leftChars="0" w:left="0" w:firstLineChars="0" w:hanging="2"/>
        <w:rPr>
          <w:lang w:val="en-GB"/>
        </w:rPr>
      </w:pPr>
      <w:r w:rsidRPr="003C2593">
        <w:rPr>
          <w:lang w:val="en-GB"/>
        </w:rPr>
        <w:t>Each of the four EMAX XA2212 1400KV brushless motors was connected to a dedicated 30A ESC, which was wired directly to a power distribution board (PDB). A standard 11.1V 5200mAh Li-Po battery was used as the primary power source. The battery was connected to the PDB via a manually adapted XT60 connector, due to damage in the original connector and unavailability of replacements.</w:t>
      </w:r>
    </w:p>
    <w:p w14:paraId="5874DC5A" w14:textId="77777777" w:rsidR="003C2593" w:rsidRPr="003C2593" w:rsidRDefault="003C2593" w:rsidP="003C2593">
      <w:pPr>
        <w:ind w:leftChars="0" w:left="0" w:firstLineChars="0" w:hanging="2"/>
        <w:rPr>
          <w:lang w:val="en-GB"/>
        </w:rPr>
      </w:pPr>
      <w:r w:rsidRPr="003C2593">
        <w:rPr>
          <w:lang w:val="en-GB"/>
        </w:rPr>
        <w:t>The Pixhawk flight controller received regulated power through a dedicated power module, which also handled current and voltage monitoring. Signal connections between the receiver and Pixhawk were made using a PPM encoder to simplify cable management.</w:t>
      </w:r>
    </w:p>
    <w:p w14:paraId="16365BDD" w14:textId="77777777" w:rsidR="003C2593" w:rsidRPr="003C2593" w:rsidRDefault="00000000" w:rsidP="003C2593">
      <w:pPr>
        <w:ind w:leftChars="0" w:left="0" w:firstLineChars="0" w:hanging="2"/>
        <w:rPr>
          <w:lang w:val="en-GB"/>
        </w:rPr>
      </w:pPr>
      <w:r>
        <w:rPr>
          <w:lang w:val="en-GB"/>
        </w:rPr>
        <w:pict w14:anchorId="621C5EB4">
          <v:rect id="_x0000_i1026" style="width:0;height:1.5pt" o:hralign="center" o:hrstd="t" o:hr="t" fillcolor="#a0a0a0" stroked="f"/>
        </w:pict>
      </w:r>
    </w:p>
    <w:p w14:paraId="3E6EE7BB" w14:textId="77777777" w:rsidR="003C2593" w:rsidRPr="003C2593" w:rsidRDefault="003C2593" w:rsidP="003C2593">
      <w:pPr>
        <w:ind w:leftChars="0" w:left="0" w:firstLineChars="0" w:hanging="2"/>
        <w:rPr>
          <w:b/>
          <w:bCs/>
          <w:lang w:val="en-GB"/>
        </w:rPr>
      </w:pPr>
      <w:r w:rsidRPr="003C2593">
        <w:rPr>
          <w:b/>
          <w:bCs/>
          <w:lang w:val="en-GB"/>
        </w:rPr>
        <w:t>3.6.3 Software Setup and Firmware Configuration</w:t>
      </w:r>
    </w:p>
    <w:p w14:paraId="3FBCBE7C" w14:textId="77777777" w:rsidR="003C2593" w:rsidRPr="003C2593" w:rsidRDefault="003C2593" w:rsidP="003C2593">
      <w:pPr>
        <w:ind w:leftChars="0" w:left="0" w:firstLineChars="0" w:hanging="2"/>
        <w:rPr>
          <w:lang w:val="en-GB"/>
        </w:rPr>
      </w:pPr>
      <w:r w:rsidRPr="003C2593">
        <w:rPr>
          <w:lang w:val="en-GB"/>
        </w:rPr>
        <w:t xml:space="preserve">The Pixhawk was configured using </w:t>
      </w:r>
      <w:r w:rsidRPr="003C2593">
        <w:rPr>
          <w:b/>
          <w:bCs/>
          <w:lang w:val="en-GB"/>
        </w:rPr>
        <w:t>QGroundControl</w:t>
      </w:r>
      <w:r w:rsidRPr="003C2593">
        <w:rPr>
          <w:lang w:val="en-GB"/>
        </w:rPr>
        <w:t xml:space="preserve"> and </w:t>
      </w:r>
      <w:r w:rsidRPr="003C2593">
        <w:rPr>
          <w:b/>
          <w:bCs/>
          <w:lang w:val="en-GB"/>
        </w:rPr>
        <w:t>Mission Planner</w:t>
      </w:r>
      <w:r w:rsidRPr="003C2593">
        <w:rPr>
          <w:lang w:val="en-GB"/>
        </w:rPr>
        <w:t>. Due to compatibility issues between the Pixhawk 2.4.8 and newer versions of QGroundControl, an older firmware version was installed using Mission Planner. Once compatibility was ensured, the following setup steps were completed:</w:t>
      </w:r>
    </w:p>
    <w:p w14:paraId="46E474D0" w14:textId="77777777" w:rsidR="003C2593" w:rsidRPr="003C2593" w:rsidRDefault="003C2593" w:rsidP="003C2593">
      <w:pPr>
        <w:numPr>
          <w:ilvl w:val="0"/>
          <w:numId w:val="30"/>
        </w:numPr>
        <w:ind w:leftChars="0" w:firstLineChars="0"/>
        <w:rPr>
          <w:lang w:val="en-GB"/>
        </w:rPr>
      </w:pPr>
      <w:r w:rsidRPr="003C2593">
        <w:rPr>
          <w:lang w:val="en-GB"/>
        </w:rPr>
        <w:t>Sensor calibration (accelerometer, gyroscope, magnetometer)</w:t>
      </w:r>
    </w:p>
    <w:p w14:paraId="45621A44" w14:textId="77777777" w:rsidR="003C2593" w:rsidRPr="003C2593" w:rsidRDefault="003C2593" w:rsidP="003C2593">
      <w:pPr>
        <w:numPr>
          <w:ilvl w:val="0"/>
          <w:numId w:val="30"/>
        </w:numPr>
        <w:ind w:leftChars="0" w:firstLineChars="0"/>
        <w:rPr>
          <w:lang w:val="en-GB"/>
        </w:rPr>
      </w:pPr>
      <w:r w:rsidRPr="003C2593">
        <w:rPr>
          <w:lang w:val="en-GB"/>
        </w:rPr>
        <w:t>Transmitter channel mapping and fail-safe configuration</w:t>
      </w:r>
    </w:p>
    <w:p w14:paraId="5F968036" w14:textId="77777777" w:rsidR="003C2593" w:rsidRPr="003C2593" w:rsidRDefault="003C2593" w:rsidP="003C2593">
      <w:pPr>
        <w:numPr>
          <w:ilvl w:val="0"/>
          <w:numId w:val="30"/>
        </w:numPr>
        <w:ind w:leftChars="0" w:firstLineChars="0"/>
        <w:rPr>
          <w:lang w:val="en-GB"/>
        </w:rPr>
      </w:pPr>
      <w:r w:rsidRPr="003C2593">
        <w:rPr>
          <w:lang w:val="en-GB"/>
        </w:rPr>
        <w:t>ESC and motor testing (including direction and throttle range)</w:t>
      </w:r>
    </w:p>
    <w:p w14:paraId="2BC18BD5" w14:textId="77777777" w:rsidR="003C2593" w:rsidRPr="003C2593" w:rsidRDefault="003C2593" w:rsidP="003C2593">
      <w:pPr>
        <w:numPr>
          <w:ilvl w:val="0"/>
          <w:numId w:val="30"/>
        </w:numPr>
        <w:ind w:leftChars="0" w:firstLineChars="0"/>
        <w:rPr>
          <w:lang w:val="en-GB"/>
        </w:rPr>
      </w:pPr>
      <w:r w:rsidRPr="003C2593">
        <w:rPr>
          <w:lang w:val="en-GB"/>
        </w:rPr>
        <w:t>GPS setup and position lock verification</w:t>
      </w:r>
    </w:p>
    <w:p w14:paraId="3B1E39A7" w14:textId="77777777" w:rsidR="003C2593" w:rsidRPr="003C2593" w:rsidRDefault="003C2593" w:rsidP="003C2593">
      <w:pPr>
        <w:numPr>
          <w:ilvl w:val="0"/>
          <w:numId w:val="30"/>
        </w:numPr>
        <w:ind w:leftChars="0" w:firstLineChars="0"/>
        <w:rPr>
          <w:lang w:val="en-GB"/>
        </w:rPr>
      </w:pPr>
      <w:r w:rsidRPr="003C2593">
        <w:rPr>
          <w:lang w:val="en-GB"/>
        </w:rPr>
        <w:t>Flight mode configuration (Manual, Stabilize, Loiter)</w:t>
      </w:r>
    </w:p>
    <w:p w14:paraId="11969C41" w14:textId="77777777" w:rsidR="003C2593" w:rsidRPr="003C2593" w:rsidRDefault="00000000" w:rsidP="003C2593">
      <w:pPr>
        <w:ind w:leftChars="0" w:left="0" w:firstLineChars="0" w:hanging="2"/>
        <w:rPr>
          <w:lang w:val="en-GB"/>
        </w:rPr>
      </w:pPr>
      <w:r>
        <w:rPr>
          <w:lang w:val="en-GB"/>
        </w:rPr>
        <w:pict w14:anchorId="756A0451">
          <v:rect id="_x0000_i1027" style="width:0;height:1.5pt" o:hralign="center" o:hrstd="t" o:hr="t" fillcolor="#a0a0a0" stroked="f"/>
        </w:pict>
      </w:r>
    </w:p>
    <w:p w14:paraId="59F52242" w14:textId="77777777" w:rsidR="003C2593" w:rsidRPr="003C2593" w:rsidRDefault="003C2593" w:rsidP="003C2593">
      <w:pPr>
        <w:ind w:leftChars="0" w:left="0" w:firstLineChars="0" w:hanging="2"/>
        <w:rPr>
          <w:b/>
          <w:bCs/>
          <w:lang w:val="en-GB"/>
        </w:rPr>
      </w:pPr>
      <w:r w:rsidRPr="003C2593">
        <w:rPr>
          <w:b/>
          <w:bCs/>
          <w:lang w:val="en-GB"/>
        </w:rPr>
        <w:t>3.6.4 System Validation and Dry Testing</w:t>
      </w:r>
    </w:p>
    <w:p w14:paraId="2C30241B" w14:textId="77777777" w:rsidR="003C2593" w:rsidRPr="003C2593" w:rsidRDefault="003C2593" w:rsidP="003C2593">
      <w:pPr>
        <w:ind w:leftChars="0" w:left="0" w:firstLineChars="0" w:hanging="2"/>
        <w:rPr>
          <w:lang w:val="en-GB"/>
        </w:rPr>
      </w:pPr>
      <w:r w:rsidRPr="003C2593">
        <w:rPr>
          <w:lang w:val="en-GB"/>
        </w:rPr>
        <w:t>Before live testing, a dry run was conducted to validate the electrical and signal flow. Key checks included:</w:t>
      </w:r>
    </w:p>
    <w:p w14:paraId="4DE5E963" w14:textId="77777777" w:rsidR="003C2593" w:rsidRPr="003C2593" w:rsidRDefault="003C2593" w:rsidP="003C2593">
      <w:pPr>
        <w:numPr>
          <w:ilvl w:val="0"/>
          <w:numId w:val="31"/>
        </w:numPr>
        <w:ind w:leftChars="0" w:firstLineChars="0"/>
        <w:rPr>
          <w:lang w:val="en-GB"/>
        </w:rPr>
      </w:pPr>
      <w:r w:rsidRPr="003C2593">
        <w:rPr>
          <w:lang w:val="en-GB"/>
        </w:rPr>
        <w:t>Receiver input recognition and response within QGroundControl</w:t>
      </w:r>
    </w:p>
    <w:p w14:paraId="0837630B" w14:textId="77777777" w:rsidR="003C2593" w:rsidRPr="003C2593" w:rsidRDefault="003C2593" w:rsidP="003C2593">
      <w:pPr>
        <w:numPr>
          <w:ilvl w:val="0"/>
          <w:numId w:val="31"/>
        </w:numPr>
        <w:ind w:leftChars="0" w:firstLineChars="0"/>
        <w:rPr>
          <w:lang w:val="en-GB"/>
        </w:rPr>
      </w:pPr>
      <w:r w:rsidRPr="003C2593">
        <w:rPr>
          <w:lang w:val="en-GB"/>
        </w:rPr>
        <w:t>Successful arming of the flight controller after resolving pre-arm errors</w:t>
      </w:r>
    </w:p>
    <w:p w14:paraId="4FDF5BEF" w14:textId="77777777" w:rsidR="003C2593" w:rsidRPr="003C2593" w:rsidRDefault="003C2593" w:rsidP="003C2593">
      <w:pPr>
        <w:numPr>
          <w:ilvl w:val="0"/>
          <w:numId w:val="31"/>
        </w:numPr>
        <w:ind w:leftChars="0" w:firstLineChars="0"/>
        <w:rPr>
          <w:lang w:val="en-GB"/>
        </w:rPr>
      </w:pPr>
      <w:r w:rsidRPr="003C2593">
        <w:rPr>
          <w:lang w:val="en-GB"/>
        </w:rPr>
        <w:t>Stable GPS lock with the new M8N module</w:t>
      </w:r>
    </w:p>
    <w:p w14:paraId="46D6CFD8" w14:textId="77777777" w:rsidR="003C2593" w:rsidRPr="003C2593" w:rsidRDefault="003C2593" w:rsidP="003C2593">
      <w:pPr>
        <w:numPr>
          <w:ilvl w:val="0"/>
          <w:numId w:val="31"/>
        </w:numPr>
        <w:ind w:leftChars="0" w:firstLineChars="0"/>
        <w:rPr>
          <w:lang w:val="en-GB"/>
        </w:rPr>
      </w:pPr>
      <w:r w:rsidRPr="003C2593">
        <w:rPr>
          <w:lang w:val="en-GB"/>
        </w:rPr>
        <w:t>Correct motor spin directions and throttle responsiveness</w:t>
      </w:r>
    </w:p>
    <w:p w14:paraId="39F05A26" w14:textId="77777777" w:rsidR="003C2593" w:rsidRPr="003C2593" w:rsidRDefault="003C2593" w:rsidP="003C2593">
      <w:pPr>
        <w:ind w:leftChars="0" w:left="0" w:firstLineChars="0" w:hanging="2"/>
        <w:rPr>
          <w:lang w:val="en-GB"/>
        </w:rPr>
      </w:pPr>
      <w:r w:rsidRPr="003C2593">
        <w:rPr>
          <w:lang w:val="en-GB"/>
        </w:rPr>
        <w:t>Issues encountered during this phase included poor soldering on two ESCs, unnumbered motor wiring, and voltage misreadings due to firmware mismatch—all of which were corrected through rewiring, firmware rollback, and hardware replacement.</w:t>
      </w:r>
    </w:p>
    <w:p w14:paraId="54BF44FC" w14:textId="77777777" w:rsidR="003C2593" w:rsidRPr="003C2593" w:rsidRDefault="00000000" w:rsidP="003C2593">
      <w:pPr>
        <w:ind w:leftChars="0" w:left="0" w:firstLineChars="0" w:hanging="2"/>
        <w:rPr>
          <w:lang w:val="en-GB"/>
        </w:rPr>
      </w:pPr>
      <w:r>
        <w:rPr>
          <w:lang w:val="en-GB"/>
        </w:rPr>
        <w:pict w14:anchorId="7F348AF6">
          <v:rect id="_x0000_i1028" style="width:0;height:1.5pt" o:hralign="center" o:hrstd="t" o:hr="t" fillcolor="#a0a0a0" stroked="f"/>
        </w:pict>
      </w:r>
    </w:p>
    <w:p w14:paraId="48C667F0" w14:textId="77777777" w:rsidR="003C2593" w:rsidRPr="003C2593" w:rsidRDefault="003C2593" w:rsidP="003C2593">
      <w:pPr>
        <w:ind w:leftChars="0" w:left="0" w:firstLineChars="0" w:hanging="2"/>
        <w:rPr>
          <w:b/>
          <w:bCs/>
          <w:lang w:val="en-GB"/>
        </w:rPr>
      </w:pPr>
      <w:r w:rsidRPr="003C2593">
        <w:rPr>
          <w:b/>
          <w:bCs/>
          <w:lang w:val="en-GB"/>
        </w:rPr>
        <w:t>3.6.5 Final Configuration and Readiness</w:t>
      </w:r>
    </w:p>
    <w:p w14:paraId="1F956F58" w14:textId="5C6446DC" w:rsidR="00972FF1" w:rsidRPr="003C2593" w:rsidRDefault="003C2593" w:rsidP="003C2593">
      <w:pPr>
        <w:ind w:leftChars="0" w:left="0" w:firstLineChars="0" w:hanging="2"/>
        <w:rPr>
          <w:lang w:val="en-GB"/>
        </w:rPr>
      </w:pPr>
      <w:r w:rsidRPr="003C2593">
        <w:rPr>
          <w:lang w:val="en-GB"/>
        </w:rPr>
        <w:t>After correcting hardware and software issues, the drone was successfully armed and completed its first short hover indoors. Although further tuning and sensor-based flight modes are planned for the next project phase, the current implementation validates the functional integration of all major subsystems.</w:t>
      </w:r>
    </w:p>
    <w:p w14:paraId="42DD498D" w14:textId="77777777" w:rsidR="00972FF1" w:rsidRDefault="00972FF1">
      <w:pPr>
        <w:ind w:left="0" w:hanging="2"/>
      </w:pPr>
    </w:p>
    <w:p w14:paraId="3E5B841C" w14:textId="77777777" w:rsidR="00972FF1" w:rsidRDefault="00000000">
      <w:pPr>
        <w:ind w:left="0" w:hanging="2"/>
      </w:pPr>
      <w:r>
        <w:rPr>
          <w:noProof/>
        </w:rPr>
        <w:drawing>
          <wp:inline distT="0" distB="0" distL="0" distR="0" wp14:anchorId="7B588CB2" wp14:editId="10A872DA">
            <wp:extent cx="1949450" cy="1909205"/>
            <wp:effectExtent l="0" t="0" r="0" b="0"/>
            <wp:docPr id="736806261" name="Picture 4"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6261" name="Picture 4" descr="A diagram of electrical wiring&#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961658" cy="1921161"/>
                    </a:xfrm>
                    <a:prstGeom prst="rect">
                      <a:avLst/>
                    </a:prstGeom>
                    <a:noFill/>
                    <a:ln>
                      <a:noFill/>
                    </a:ln>
                  </pic:spPr>
                </pic:pic>
              </a:graphicData>
            </a:graphic>
          </wp:inline>
        </w:drawing>
      </w:r>
    </w:p>
    <w:p w14:paraId="57E7F080" w14:textId="44D1454A" w:rsidR="00972FF1" w:rsidRDefault="00000000">
      <w:pPr>
        <w:ind w:left="0" w:hanging="2"/>
      </w:pPr>
      <w:r>
        <w:t>Figure [2</w:t>
      </w:r>
      <w:r w:rsidR="004B7442">
        <w:t>3</w:t>
      </w:r>
      <w:r>
        <w:t xml:space="preserve">]: ESC connection for CW and </w:t>
      </w:r>
      <w:r w:rsidR="000C23CF">
        <w:t>CCW</w:t>
      </w:r>
    </w:p>
    <w:p w14:paraId="78023F87" w14:textId="77777777" w:rsidR="00972FF1" w:rsidRDefault="00972FF1">
      <w:pPr>
        <w:ind w:left="0" w:hanging="2"/>
      </w:pPr>
    </w:p>
    <w:p w14:paraId="094C26DE" w14:textId="77777777" w:rsidR="00972FF1" w:rsidRDefault="00972FF1">
      <w:pPr>
        <w:ind w:left="0" w:hanging="2"/>
      </w:pPr>
    </w:p>
    <w:p w14:paraId="360CE5EE" w14:textId="77777777" w:rsidR="00972FF1" w:rsidRDefault="00000000">
      <w:pPr>
        <w:ind w:left="0" w:hanging="2"/>
      </w:pPr>
      <w:r>
        <w:rPr>
          <w:noProof/>
        </w:rPr>
        <w:drawing>
          <wp:inline distT="0" distB="0" distL="0" distR="0" wp14:anchorId="04894670" wp14:editId="39352573">
            <wp:extent cx="1447641" cy="1085850"/>
            <wp:effectExtent l="0" t="0" r="635" b="0"/>
            <wp:docPr id="1806363658" name="Picture 5" descr="A drone with red propeller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3658" name="Picture 5" descr="A drone with red propellers and wire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456772" cy="1092699"/>
                    </a:xfrm>
                    <a:prstGeom prst="rect">
                      <a:avLst/>
                    </a:prstGeom>
                    <a:noFill/>
                    <a:ln>
                      <a:noFill/>
                    </a:ln>
                  </pic:spPr>
                </pic:pic>
              </a:graphicData>
            </a:graphic>
          </wp:inline>
        </w:drawing>
      </w:r>
    </w:p>
    <w:p w14:paraId="27DDB8F9" w14:textId="044F485B" w:rsidR="00972FF1" w:rsidRDefault="00000000">
      <w:pPr>
        <w:ind w:left="0" w:hanging="2"/>
      </w:pPr>
      <w:r>
        <w:t>Figure 2</w:t>
      </w:r>
      <w:r w:rsidR="004B7442">
        <w:t>4</w:t>
      </w:r>
      <w:r>
        <w:t>: 2 ESCs (in black under the frame) are connected to the motors on the drone.</w:t>
      </w:r>
      <w:r>
        <w:tab/>
        <w:t xml:space="preserve"> </w:t>
      </w:r>
    </w:p>
    <w:p w14:paraId="2D309448" w14:textId="77777777" w:rsidR="00972FF1" w:rsidRDefault="00972FF1" w:rsidP="003C2593">
      <w:pPr>
        <w:ind w:leftChars="0" w:left="0" w:firstLineChars="0" w:firstLine="0"/>
      </w:pPr>
    </w:p>
    <w:p w14:paraId="00DE8B8E" w14:textId="07EDAA04" w:rsidR="00972FF1" w:rsidRDefault="00000000">
      <w:pPr>
        <w:ind w:left="0" w:hanging="2"/>
        <w:rPr>
          <w:lang w:val="en-GB"/>
        </w:rPr>
      </w:pPr>
      <w:r>
        <w:rPr>
          <w:noProof/>
        </w:rPr>
        <w:drawing>
          <wp:inline distT="0" distB="0" distL="0" distR="0" wp14:anchorId="75095D0F" wp14:editId="611FCE52">
            <wp:extent cx="2009041" cy="1466850"/>
            <wp:effectExtent l="0" t="0" r="0" b="0"/>
            <wp:docPr id="1876699534"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9534" name="Picture 6" descr="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027205" cy="1480112"/>
                    </a:xfrm>
                    <a:prstGeom prst="rect">
                      <a:avLst/>
                    </a:prstGeom>
                    <a:noFill/>
                    <a:ln>
                      <a:noFill/>
                    </a:ln>
                  </pic:spPr>
                </pic:pic>
              </a:graphicData>
            </a:graphic>
          </wp:inline>
        </w:drawing>
      </w:r>
    </w:p>
    <w:p w14:paraId="749C87D8" w14:textId="174322F1" w:rsidR="00972FF1" w:rsidRDefault="00000000">
      <w:pPr>
        <w:ind w:leftChars="0" w:left="0" w:firstLineChars="0" w:firstLine="0"/>
      </w:pPr>
      <w:r>
        <w:t>Figure [2</w:t>
      </w:r>
      <w:r w:rsidR="004B7442">
        <w:t>5</w:t>
      </w:r>
      <w:r>
        <w:t xml:space="preserve">]: </w:t>
      </w:r>
      <w:r w:rsidR="000C23CF">
        <w:t xml:space="preserve">a </w:t>
      </w:r>
      <w:r>
        <w:t>transmitter to PPM encoder connection</w:t>
      </w:r>
    </w:p>
    <w:p w14:paraId="341471B1" w14:textId="77777777" w:rsidR="00972FF1" w:rsidRDefault="00972FF1">
      <w:pPr>
        <w:ind w:left="0" w:hanging="2"/>
      </w:pPr>
    </w:p>
    <w:p w14:paraId="0F5A5ADC" w14:textId="77777777" w:rsidR="00972FF1" w:rsidRDefault="00000000">
      <w:pPr>
        <w:ind w:left="0" w:hanging="2"/>
      </w:pPr>
      <w:r>
        <w:rPr>
          <w:noProof/>
        </w:rPr>
        <w:drawing>
          <wp:inline distT="0" distB="0" distL="0" distR="0" wp14:anchorId="38B55C04" wp14:editId="6B849207">
            <wp:extent cx="1652858" cy="1955800"/>
            <wp:effectExtent l="0" t="0" r="5080" b="6350"/>
            <wp:docPr id="1656758073"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58073" name="Picture 7" descr="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660064" cy="1964326"/>
                    </a:xfrm>
                    <a:prstGeom prst="rect">
                      <a:avLst/>
                    </a:prstGeom>
                    <a:noFill/>
                    <a:ln>
                      <a:noFill/>
                    </a:ln>
                  </pic:spPr>
                </pic:pic>
              </a:graphicData>
            </a:graphic>
          </wp:inline>
        </w:drawing>
      </w:r>
    </w:p>
    <w:p w14:paraId="185C6F4F" w14:textId="6CFD62FD" w:rsidR="00972FF1" w:rsidRDefault="00000000">
      <w:pPr>
        <w:ind w:left="0" w:hanging="2"/>
      </w:pPr>
      <w:r>
        <w:t>Figure [2</w:t>
      </w:r>
      <w:r w:rsidR="004B7442">
        <w:t>6</w:t>
      </w:r>
      <w:r>
        <w:t>]: PPM encoder connection to transmitter channels</w:t>
      </w:r>
    </w:p>
    <w:p w14:paraId="2D26E4D2" w14:textId="77777777" w:rsidR="00972FF1" w:rsidRDefault="00972FF1">
      <w:pPr>
        <w:ind w:left="0" w:hanging="2"/>
      </w:pPr>
    </w:p>
    <w:p w14:paraId="76F8C164" w14:textId="77777777" w:rsidR="00972FF1" w:rsidRDefault="00972FF1">
      <w:pPr>
        <w:ind w:left="0" w:hanging="2"/>
      </w:pPr>
    </w:p>
    <w:p w14:paraId="40201B41" w14:textId="4A5FA979" w:rsidR="00972FF1" w:rsidRDefault="00000000">
      <w:pPr>
        <w:ind w:left="2" w:hanging="4"/>
        <w:jc w:val="center"/>
      </w:pPr>
      <w:r>
        <w:rPr>
          <w:b/>
          <w:color w:val="31849B" w:themeColor="accent5" w:themeShade="BF"/>
          <w:sz w:val="44"/>
          <w:szCs w:val="44"/>
        </w:rPr>
        <w:t xml:space="preserve">3.7 </w:t>
      </w:r>
      <w:r>
        <w:rPr>
          <w:b/>
          <w:bCs/>
          <w:color w:val="31849B" w:themeColor="accent5" w:themeShade="BF"/>
          <w:sz w:val="44"/>
          <w:szCs w:val="44"/>
        </w:rPr>
        <w:t xml:space="preserve">final design figures </w:t>
      </w:r>
      <w:r>
        <w:rPr>
          <w:b/>
          <w:color w:val="31849B" w:themeColor="accent5" w:themeShade="BF"/>
          <w:sz w:val="44"/>
          <w:szCs w:val="44"/>
        </w:rPr>
        <w:t xml:space="preserve"> </w:t>
      </w:r>
    </w:p>
    <w:p w14:paraId="2AC26541" w14:textId="7A54EF6D" w:rsidR="00972FF1" w:rsidRDefault="00000000">
      <w:pPr>
        <w:ind w:leftChars="0" w:left="0" w:firstLineChars="0" w:firstLine="0"/>
      </w:pPr>
      <w:r>
        <w:rPr>
          <w:noProof/>
        </w:rPr>
        <w:drawing>
          <wp:inline distT="0" distB="0" distL="0" distR="0" wp14:anchorId="1F818059" wp14:editId="3C5961FB">
            <wp:extent cx="2249805" cy="3283585"/>
            <wp:effectExtent l="0" t="0" r="0" b="0"/>
            <wp:docPr id="1609763597" name="Picture 11" descr="A drone with red propell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3597" name="Picture 11" descr="A drone with red propellers on a tab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276028" cy="3322165"/>
                    </a:xfrm>
                    <a:prstGeom prst="rect">
                      <a:avLst/>
                    </a:prstGeom>
                    <a:noFill/>
                    <a:ln>
                      <a:noFill/>
                    </a:ln>
                  </pic:spPr>
                </pic:pic>
              </a:graphicData>
            </a:graphic>
          </wp:inline>
        </w:drawing>
      </w:r>
      <w:r>
        <w:rPr>
          <w:noProof/>
        </w:rPr>
        <w:drawing>
          <wp:inline distT="0" distB="0" distL="0" distR="0" wp14:anchorId="4111DBB9" wp14:editId="11673E3D">
            <wp:extent cx="3466387" cy="2600076"/>
            <wp:effectExtent l="0" t="0" r="1270" b="0"/>
            <wp:docPr id="1190872242" name="Picture 13" descr="A drone with red propell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72242" name="Picture 13" descr="A drone with red propellers on a tabl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507107" cy="2630619"/>
                    </a:xfrm>
                    <a:prstGeom prst="rect">
                      <a:avLst/>
                    </a:prstGeom>
                    <a:noFill/>
                    <a:ln>
                      <a:noFill/>
                    </a:ln>
                  </pic:spPr>
                </pic:pic>
              </a:graphicData>
            </a:graphic>
          </wp:inline>
        </w:drawing>
      </w:r>
    </w:p>
    <w:p w14:paraId="7EB343E1" w14:textId="1B7085D7" w:rsidR="00972FF1" w:rsidRDefault="00D06623">
      <w:pPr>
        <w:ind w:left="0" w:hanging="2"/>
      </w:pPr>
      <w:r>
        <w:rPr>
          <w:noProof/>
        </w:rPr>
        <w:drawing>
          <wp:inline distT="0" distB="0" distL="0" distR="0" wp14:anchorId="7A3E9E66" wp14:editId="0CD9B292">
            <wp:extent cx="2313766" cy="3085106"/>
            <wp:effectExtent l="0" t="0" r="0" b="1270"/>
            <wp:docPr id="1473232431" name="Picture 1" descr="A drone with red propeller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32431" name="Picture 1" descr="A drone with red propellers on a white surface&#10;&#10;AI-generated content may be incorrect."/>
                    <pic:cNvPicPr/>
                  </pic:nvPicPr>
                  <pic:blipFill>
                    <a:blip r:embed="rId56"/>
                    <a:stretch>
                      <a:fillRect/>
                    </a:stretch>
                  </pic:blipFill>
                  <pic:spPr>
                    <a:xfrm>
                      <a:off x="0" y="0"/>
                      <a:ext cx="2324243" cy="3099076"/>
                    </a:xfrm>
                    <a:prstGeom prst="rect">
                      <a:avLst/>
                    </a:prstGeom>
                  </pic:spPr>
                </pic:pic>
              </a:graphicData>
            </a:graphic>
          </wp:inline>
        </w:drawing>
      </w:r>
      <w:r>
        <w:rPr>
          <w:noProof/>
        </w:rPr>
        <w:drawing>
          <wp:inline distT="0" distB="0" distL="0" distR="0" wp14:anchorId="46CB5874" wp14:editId="116DC93D">
            <wp:extent cx="3071107" cy="4094922"/>
            <wp:effectExtent l="0" t="0" r="0" b="1270"/>
            <wp:docPr id="1620643849" name="Picture 1" descr="A drone with a few tool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43849" name="Picture 1" descr="A drone with a few tools on a table&#10;&#10;AI-generated content may be incorrect."/>
                    <pic:cNvPicPr/>
                  </pic:nvPicPr>
                  <pic:blipFill>
                    <a:blip r:embed="rId57"/>
                    <a:stretch>
                      <a:fillRect/>
                    </a:stretch>
                  </pic:blipFill>
                  <pic:spPr>
                    <a:xfrm>
                      <a:off x="0" y="0"/>
                      <a:ext cx="3073413" cy="4097996"/>
                    </a:xfrm>
                    <a:prstGeom prst="rect">
                      <a:avLst/>
                    </a:prstGeom>
                  </pic:spPr>
                </pic:pic>
              </a:graphicData>
            </a:graphic>
          </wp:inline>
        </w:drawing>
      </w:r>
    </w:p>
    <w:p w14:paraId="3E4003B4" w14:textId="3DC46C08" w:rsidR="00972FF1" w:rsidRDefault="00000000">
      <w:pPr>
        <w:ind w:left="0" w:hanging="2"/>
        <w:rPr>
          <w:lang w:val="en-GB"/>
        </w:rPr>
      </w:pPr>
      <w:r>
        <w:t xml:space="preserve">Figures </w:t>
      </w:r>
      <w:r w:rsidR="004B7442">
        <w:t>27</w:t>
      </w:r>
      <w:r>
        <w:t xml:space="preserve"> to 3</w:t>
      </w:r>
      <w:r w:rsidR="004B7442">
        <w:t>1</w:t>
      </w:r>
      <w:r>
        <w:t xml:space="preserve"> </w:t>
      </w:r>
      <w:r>
        <w:rPr>
          <w:lang w:val="en-GB"/>
        </w:rPr>
        <w:t>are figures afte</w:t>
      </w:r>
      <w:r w:rsidR="008A02D4">
        <w:rPr>
          <w:lang w:val="en-GB"/>
        </w:rPr>
        <w:t>r</w:t>
      </w:r>
      <w:r>
        <w:rPr>
          <w:lang w:val="en-GB"/>
        </w:rPr>
        <w:t xml:space="preserve"> </w:t>
      </w:r>
      <w:r w:rsidR="000C23CF">
        <w:rPr>
          <w:lang w:val="en-GB"/>
        </w:rPr>
        <w:t>assembling.</w:t>
      </w:r>
      <w:r>
        <w:rPr>
          <w:lang w:val="en-GB"/>
        </w:rPr>
        <w:t xml:space="preserve"> </w:t>
      </w:r>
    </w:p>
    <w:p w14:paraId="38DAD8B2" w14:textId="77777777" w:rsidR="00972FF1" w:rsidRPr="008A02D4" w:rsidRDefault="00972FF1">
      <w:pPr>
        <w:ind w:left="0" w:hanging="2"/>
        <w:rPr>
          <w:lang w:val="en-GB"/>
        </w:rPr>
      </w:pPr>
    </w:p>
    <w:p w14:paraId="4851974E" w14:textId="77777777" w:rsidR="00972FF1" w:rsidRDefault="00972FF1" w:rsidP="00311DA6">
      <w:pPr>
        <w:ind w:leftChars="0" w:left="0" w:firstLineChars="0" w:firstLine="0"/>
      </w:pPr>
    </w:p>
    <w:p w14:paraId="7D85A49D" w14:textId="77777777" w:rsidR="00311DA6" w:rsidRDefault="00311DA6" w:rsidP="00311DA6">
      <w:pPr>
        <w:ind w:leftChars="0" w:left="0" w:firstLineChars="0" w:firstLine="0"/>
      </w:pPr>
    </w:p>
    <w:p w14:paraId="7E1AC98C" w14:textId="77777777" w:rsidR="00D06623" w:rsidRDefault="00D06623" w:rsidP="00311DA6">
      <w:pPr>
        <w:ind w:leftChars="0" w:left="0" w:firstLineChars="0" w:firstLine="0"/>
      </w:pPr>
    </w:p>
    <w:p w14:paraId="046AE9AA" w14:textId="77777777" w:rsidR="00D06623" w:rsidRDefault="00D06623" w:rsidP="00311DA6">
      <w:pPr>
        <w:ind w:leftChars="0" w:left="0" w:firstLineChars="0" w:firstLine="0"/>
      </w:pPr>
    </w:p>
    <w:p w14:paraId="60A92D2E" w14:textId="77777777" w:rsidR="00D06623" w:rsidRDefault="00D06623" w:rsidP="00311DA6">
      <w:pPr>
        <w:ind w:leftChars="0" w:left="0" w:firstLineChars="0" w:firstLine="0"/>
      </w:pPr>
    </w:p>
    <w:p w14:paraId="420FFA09" w14:textId="77777777" w:rsidR="00D06623" w:rsidRDefault="00D06623" w:rsidP="00311DA6">
      <w:pPr>
        <w:ind w:leftChars="0" w:left="0" w:firstLineChars="0" w:firstLine="0"/>
      </w:pPr>
    </w:p>
    <w:p w14:paraId="3A677AAA" w14:textId="77777777" w:rsidR="00D06623" w:rsidRDefault="00D06623" w:rsidP="00311DA6">
      <w:pPr>
        <w:ind w:leftChars="0" w:left="0" w:firstLineChars="0" w:firstLine="0"/>
      </w:pPr>
    </w:p>
    <w:p w14:paraId="6DAFFBE4" w14:textId="77777777" w:rsidR="00D06623" w:rsidRDefault="00D06623" w:rsidP="00311DA6">
      <w:pPr>
        <w:ind w:leftChars="0" w:left="0" w:firstLineChars="0" w:firstLine="0"/>
      </w:pPr>
    </w:p>
    <w:p w14:paraId="7D266984" w14:textId="77777777" w:rsidR="00972FF1" w:rsidRDefault="00972FF1">
      <w:pPr>
        <w:ind w:left="0" w:hanging="2"/>
      </w:pPr>
    </w:p>
    <w:p w14:paraId="45AAF985" w14:textId="77777777" w:rsidR="00972FF1" w:rsidRDefault="00000000">
      <w:pPr>
        <w:ind w:left="2" w:hanging="4"/>
        <w:rPr>
          <w:b/>
          <w:sz w:val="40"/>
          <w:szCs w:val="40"/>
        </w:rPr>
      </w:pPr>
      <w:r>
        <w:rPr>
          <w:b/>
          <w:sz w:val="40"/>
          <w:szCs w:val="40"/>
        </w:rPr>
        <w:t>Section 4</w:t>
      </w:r>
    </w:p>
    <w:p w14:paraId="4B3333DD" w14:textId="5CCC7067" w:rsidR="00972FF1" w:rsidRDefault="00A74489" w:rsidP="00A74489">
      <w:pPr>
        <w:ind w:left="2" w:hanging="4"/>
        <w:jc w:val="center"/>
        <w:rPr>
          <w:rFonts w:ascii="TimesNewRomanPS-BoldMT" w:hAnsi="TimesNewRomanPS-BoldMT"/>
          <w:b/>
          <w:bCs/>
          <w:color w:val="E36C0A"/>
          <w:sz w:val="40"/>
          <w:szCs w:val="40"/>
        </w:rPr>
      </w:pPr>
      <w:r>
        <w:rPr>
          <w:rFonts w:ascii="TimesNewRomanPS-BoldMT" w:hAnsi="TimesNewRomanPS-BoldMT"/>
          <w:b/>
          <w:bCs/>
          <w:color w:val="E36C0A"/>
          <w:sz w:val="40"/>
          <w:szCs w:val="40"/>
        </w:rPr>
        <w:t>System Testing and Analysis</w:t>
      </w:r>
    </w:p>
    <w:p w14:paraId="77D31A57" w14:textId="3BBC50F7" w:rsidR="00791558" w:rsidRDefault="00791558" w:rsidP="00791558">
      <w:pPr>
        <w:ind w:left="2" w:hanging="4"/>
        <w:jc w:val="center"/>
      </w:pPr>
      <w:r>
        <w:rPr>
          <w:b/>
          <w:color w:val="31849B" w:themeColor="accent5" w:themeShade="BF"/>
          <w:sz w:val="44"/>
          <w:szCs w:val="44"/>
        </w:rPr>
        <w:t xml:space="preserve">4.1 </w:t>
      </w:r>
      <w:r>
        <w:rPr>
          <w:b/>
          <w:bCs/>
          <w:color w:val="31849B" w:themeColor="accent5" w:themeShade="BF"/>
          <w:sz w:val="44"/>
          <w:szCs w:val="44"/>
        </w:rPr>
        <w:t xml:space="preserve">QGroundControl </w:t>
      </w:r>
      <w:r>
        <w:rPr>
          <w:b/>
          <w:color w:val="31849B" w:themeColor="accent5" w:themeShade="BF"/>
          <w:sz w:val="44"/>
          <w:szCs w:val="44"/>
        </w:rPr>
        <w:t xml:space="preserve"> </w:t>
      </w:r>
    </w:p>
    <w:p w14:paraId="1F2B19C2" w14:textId="77777777" w:rsidR="00A74489" w:rsidRDefault="00A74489" w:rsidP="00A74489">
      <w:pPr>
        <w:ind w:left="2" w:hanging="4"/>
        <w:jc w:val="center"/>
        <w:rPr>
          <w:rFonts w:ascii="TimesNewRomanPS-BoldMT" w:hAnsi="TimesNewRomanPS-BoldMT"/>
          <w:b/>
          <w:bCs/>
          <w:color w:val="E36C0A"/>
          <w:sz w:val="40"/>
          <w:szCs w:val="40"/>
        </w:rPr>
      </w:pPr>
    </w:p>
    <w:p w14:paraId="7FF341FA" w14:textId="0034D922" w:rsidR="00A74489" w:rsidRPr="00485A04" w:rsidRDefault="00791558" w:rsidP="00791558">
      <w:pPr>
        <w:ind w:left="0" w:hanging="2"/>
        <w:rPr>
          <w:rFonts w:ascii="TimesNewRomanPS-BoldMT" w:hAnsi="TimesNewRomanPS-BoldMT"/>
        </w:rPr>
      </w:pPr>
      <w:r w:rsidRPr="00485A04">
        <w:rPr>
          <w:rFonts w:ascii="TimesNewRomanPS-BoldMT" w:hAnsi="TimesNewRomanPS-BoldMT"/>
        </w:rPr>
        <w:t>Installed QGroundControl to setup the drone I built by following these steps:</w:t>
      </w:r>
    </w:p>
    <w:p w14:paraId="5DEC4393" w14:textId="77777777" w:rsidR="00791558" w:rsidRPr="00485A04" w:rsidRDefault="00791558" w:rsidP="00791558">
      <w:pPr>
        <w:ind w:left="0" w:hanging="2"/>
        <w:rPr>
          <w:rFonts w:ascii="TimesNewRomanPS-BoldMT" w:hAnsi="TimesNewRomanPS-BoldMT"/>
        </w:rPr>
      </w:pPr>
    </w:p>
    <w:p w14:paraId="2DE2CC24" w14:textId="77777777" w:rsidR="00791558" w:rsidRPr="00485A04" w:rsidRDefault="00791558" w:rsidP="00791558">
      <w:pPr>
        <w:pStyle w:val="ListParagraph"/>
        <w:numPr>
          <w:ilvl w:val="0"/>
          <w:numId w:val="12"/>
        </w:numPr>
        <w:ind w:leftChars="0" w:firstLineChars="0"/>
        <w:rPr>
          <w:rFonts w:ascii="TimesNewRomanPS-BoldMT" w:hAnsi="TimesNewRomanPS-BoldMT"/>
        </w:rPr>
      </w:pPr>
      <w:r w:rsidRPr="00485A04">
        <w:rPr>
          <w:rFonts w:ascii="TimesNewRomanPS-BoldMT" w:hAnsi="TimesNewRomanPS-BoldMT"/>
        </w:rPr>
        <w:t>This is the background after opening the app</w:t>
      </w:r>
    </w:p>
    <w:p w14:paraId="50BA2AAE" w14:textId="30A43803" w:rsidR="00791558" w:rsidRDefault="00791558" w:rsidP="00791558">
      <w:pPr>
        <w:pStyle w:val="ListParagraph"/>
        <w:ind w:leftChars="0" w:left="358" w:firstLineChars="0" w:firstLine="0"/>
        <w:rPr>
          <w:rFonts w:ascii="TimesNewRomanPS-BoldMT" w:hAnsi="TimesNewRomanPS-BoldMT"/>
          <w:b/>
          <w:bCs/>
          <w:sz w:val="40"/>
          <w:szCs w:val="40"/>
        </w:rPr>
      </w:pPr>
      <w:r w:rsidRPr="00791558">
        <w:rPr>
          <w:rFonts w:ascii="TimesNewRomanPS-BoldMT" w:hAnsi="TimesNewRomanPS-BoldMT"/>
          <w:b/>
          <w:bCs/>
          <w:noProof/>
          <w:sz w:val="40"/>
          <w:szCs w:val="40"/>
        </w:rPr>
        <w:drawing>
          <wp:inline distT="0" distB="0" distL="0" distR="0" wp14:anchorId="27058EFA" wp14:editId="4382D4DD">
            <wp:extent cx="4969933" cy="2564137"/>
            <wp:effectExtent l="0" t="0" r="2540" b="7620"/>
            <wp:docPr id="190278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86672" name=""/>
                    <pic:cNvPicPr/>
                  </pic:nvPicPr>
                  <pic:blipFill>
                    <a:blip r:embed="rId58"/>
                    <a:stretch>
                      <a:fillRect/>
                    </a:stretch>
                  </pic:blipFill>
                  <pic:spPr>
                    <a:xfrm>
                      <a:off x="0" y="0"/>
                      <a:ext cx="4978861" cy="2568743"/>
                    </a:xfrm>
                    <a:prstGeom prst="rect">
                      <a:avLst/>
                    </a:prstGeom>
                  </pic:spPr>
                </pic:pic>
              </a:graphicData>
            </a:graphic>
          </wp:inline>
        </w:drawing>
      </w:r>
      <w:r>
        <w:rPr>
          <w:rFonts w:ascii="TimesNewRomanPS-BoldMT" w:hAnsi="TimesNewRomanPS-BoldMT"/>
          <w:b/>
          <w:bCs/>
          <w:sz w:val="40"/>
          <w:szCs w:val="40"/>
        </w:rPr>
        <w:t xml:space="preserve"> </w:t>
      </w:r>
    </w:p>
    <w:p w14:paraId="75107E7C" w14:textId="1971368C" w:rsidR="00791558" w:rsidRPr="00AD1DF5" w:rsidRDefault="00AD1DF5" w:rsidP="00AD1DF5">
      <w:pPr>
        <w:pStyle w:val="ListParagraph"/>
        <w:ind w:leftChars="0" w:left="358" w:firstLineChars="0" w:firstLine="0"/>
        <w:jc w:val="center"/>
        <w:rPr>
          <w:rFonts w:ascii="TimesNewRomanPS-BoldMT" w:hAnsi="TimesNewRomanPS-BoldMT"/>
          <w:b/>
          <w:bCs/>
          <w:szCs w:val="16"/>
        </w:rPr>
      </w:pPr>
      <w:r>
        <w:rPr>
          <w:rFonts w:ascii="TimesNewRomanPS-BoldMT" w:hAnsi="TimesNewRomanPS-BoldMT"/>
          <w:b/>
          <w:bCs/>
          <w:szCs w:val="16"/>
        </w:rPr>
        <w:t>figure(3</w:t>
      </w:r>
      <w:r w:rsidR="004B7442">
        <w:rPr>
          <w:rFonts w:ascii="TimesNewRomanPS-BoldMT" w:hAnsi="TimesNewRomanPS-BoldMT"/>
          <w:b/>
          <w:bCs/>
          <w:szCs w:val="16"/>
        </w:rPr>
        <w:t>2</w:t>
      </w:r>
      <w:r>
        <w:rPr>
          <w:rFonts w:ascii="TimesNewRomanPS-BoldMT" w:hAnsi="TimesNewRomanPS-BoldMT"/>
          <w:b/>
          <w:bCs/>
          <w:szCs w:val="16"/>
        </w:rPr>
        <w:t>): qground control background</w:t>
      </w:r>
    </w:p>
    <w:p w14:paraId="3F363188" w14:textId="77777777" w:rsidR="00791558" w:rsidRDefault="00791558" w:rsidP="00791558">
      <w:pPr>
        <w:pStyle w:val="ListParagraph"/>
        <w:ind w:leftChars="0" w:left="358" w:firstLineChars="0" w:firstLine="0"/>
        <w:rPr>
          <w:rFonts w:ascii="TimesNewRomanPS-BoldMT" w:hAnsi="TimesNewRomanPS-BoldMT"/>
          <w:b/>
          <w:bCs/>
          <w:sz w:val="40"/>
          <w:szCs w:val="40"/>
        </w:rPr>
      </w:pPr>
    </w:p>
    <w:p w14:paraId="167C17E2" w14:textId="05548131" w:rsidR="00791558" w:rsidRPr="00485A04" w:rsidRDefault="00791558" w:rsidP="00791558">
      <w:pPr>
        <w:pStyle w:val="ListParagraph"/>
        <w:numPr>
          <w:ilvl w:val="0"/>
          <w:numId w:val="12"/>
        </w:numPr>
        <w:ind w:leftChars="0" w:firstLineChars="0"/>
        <w:rPr>
          <w:rFonts w:ascii="TimesNewRomanPS-BoldMT" w:hAnsi="TimesNewRomanPS-BoldMT"/>
        </w:rPr>
      </w:pPr>
      <w:r w:rsidRPr="00485A04">
        <w:rPr>
          <w:rFonts w:ascii="TimesNewRomanPS-BoldMT" w:hAnsi="TimesNewRomanPS-BoldMT"/>
        </w:rPr>
        <w:t xml:space="preserve">We access vehicle setup </w:t>
      </w:r>
    </w:p>
    <w:p w14:paraId="6D7586ED" w14:textId="42A90984" w:rsidR="00791558" w:rsidRDefault="00485A04" w:rsidP="00791558">
      <w:pPr>
        <w:ind w:left="0" w:hanging="2"/>
        <w:rPr>
          <w:rFonts w:ascii="TimesNewRomanPS-BoldMT" w:hAnsi="TimesNewRomanPS-BoldMT"/>
        </w:rPr>
      </w:pPr>
      <w:r w:rsidRPr="00485A04">
        <w:rPr>
          <w:rFonts w:ascii="TimesNewRomanPS-BoldMT" w:hAnsi="TimesNewRomanPS-BoldMT"/>
          <w:noProof/>
        </w:rPr>
        <w:drawing>
          <wp:inline distT="0" distB="0" distL="0" distR="0" wp14:anchorId="69DED7CE" wp14:editId="66D96C12">
            <wp:extent cx="5760085" cy="2208530"/>
            <wp:effectExtent l="0" t="0" r="0" b="1270"/>
            <wp:docPr id="1914466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6781" name="Picture 1" descr="A screenshot of a computer&#10;&#10;AI-generated content may be incorrect."/>
                    <pic:cNvPicPr/>
                  </pic:nvPicPr>
                  <pic:blipFill>
                    <a:blip r:embed="rId59"/>
                    <a:stretch>
                      <a:fillRect/>
                    </a:stretch>
                  </pic:blipFill>
                  <pic:spPr>
                    <a:xfrm>
                      <a:off x="0" y="0"/>
                      <a:ext cx="5760085" cy="2208530"/>
                    </a:xfrm>
                    <a:prstGeom prst="rect">
                      <a:avLst/>
                    </a:prstGeom>
                  </pic:spPr>
                </pic:pic>
              </a:graphicData>
            </a:graphic>
          </wp:inline>
        </w:drawing>
      </w:r>
    </w:p>
    <w:p w14:paraId="1DB6EB1F" w14:textId="51AE7119" w:rsidR="00485A04" w:rsidRPr="00485A04" w:rsidRDefault="00AD1DF5" w:rsidP="00485A04">
      <w:pPr>
        <w:ind w:left="0" w:hanging="2"/>
        <w:jc w:val="center"/>
        <w:rPr>
          <w:rFonts w:ascii="TimesNewRomanPS-BoldMT" w:hAnsi="TimesNewRomanPS-BoldMT"/>
        </w:rPr>
      </w:pPr>
      <w:r>
        <w:rPr>
          <w:rFonts w:ascii="TimesNewRomanPS-BoldMT" w:hAnsi="TimesNewRomanPS-BoldMT"/>
        </w:rPr>
        <w:t>F</w:t>
      </w:r>
      <w:r w:rsidR="00485A04">
        <w:rPr>
          <w:rFonts w:ascii="TimesNewRomanPS-BoldMT" w:hAnsi="TimesNewRomanPS-BoldMT"/>
        </w:rPr>
        <w:t>igure</w:t>
      </w:r>
      <w:r>
        <w:rPr>
          <w:rFonts w:ascii="TimesNewRomanPS-BoldMT" w:hAnsi="TimesNewRomanPS-BoldMT"/>
        </w:rPr>
        <w:t>(3</w:t>
      </w:r>
      <w:r w:rsidR="004B7442">
        <w:rPr>
          <w:rFonts w:ascii="TimesNewRomanPS-BoldMT" w:hAnsi="TimesNewRomanPS-BoldMT"/>
        </w:rPr>
        <w:t>3</w:t>
      </w:r>
      <w:r>
        <w:rPr>
          <w:rFonts w:ascii="TimesNewRomanPS-BoldMT" w:hAnsi="TimesNewRomanPS-BoldMT"/>
        </w:rPr>
        <w:t>): drone setup</w:t>
      </w:r>
    </w:p>
    <w:p w14:paraId="3AE6F629" w14:textId="1D77B6C1" w:rsidR="00485A04" w:rsidRPr="00485A04" w:rsidRDefault="00485A04" w:rsidP="00791558">
      <w:pPr>
        <w:ind w:left="0" w:hanging="2"/>
        <w:rPr>
          <w:rFonts w:ascii="TimesNewRomanPS-BoldMT" w:hAnsi="TimesNewRomanPS-BoldMT"/>
        </w:rPr>
      </w:pPr>
      <w:r w:rsidRPr="00485A04">
        <w:rPr>
          <w:rFonts w:ascii="TimesNewRomanPS-BoldMT" w:hAnsi="TimesNewRomanPS-BoldMT"/>
        </w:rPr>
        <w:t>There are 12 setups on the left.</w:t>
      </w:r>
    </w:p>
    <w:p w14:paraId="4E64F53D" w14:textId="22EEC460" w:rsidR="00485A04" w:rsidRPr="00485A04" w:rsidRDefault="00485A04" w:rsidP="00791558">
      <w:pPr>
        <w:ind w:left="0" w:hanging="2"/>
        <w:rPr>
          <w:rFonts w:ascii="TimesNewRomanPS-BoldMT" w:hAnsi="TimesNewRomanPS-BoldMT"/>
        </w:rPr>
      </w:pPr>
      <w:r w:rsidRPr="00485A04">
        <w:rPr>
          <w:rFonts w:ascii="TimesNewRomanPS-BoldMT" w:hAnsi="TimesNewRomanPS-BoldMT"/>
        </w:rPr>
        <w:t>Starting with the summary in the previous picture, we can see the important setups that allow the drone to fly, if it has green light dot then the selected setup is good to go.</w:t>
      </w:r>
    </w:p>
    <w:p w14:paraId="6A6C8456" w14:textId="2C35BB80" w:rsidR="00485A04" w:rsidRPr="00485A04" w:rsidRDefault="004B7442" w:rsidP="00791558">
      <w:pPr>
        <w:ind w:left="0" w:hanging="2"/>
        <w:rPr>
          <w:rFonts w:ascii="TimesNewRomanPS-BoldMT" w:hAnsi="TimesNewRomanPS-BoldMT"/>
        </w:rPr>
      </w:pPr>
      <w:r>
        <w:rPr>
          <w:rFonts w:ascii="TimesNewRomanPS-BoldMT" w:hAnsi="TimesNewRomanPS-BoldMT"/>
        </w:rPr>
        <w:tab/>
      </w:r>
    </w:p>
    <w:p w14:paraId="73DC2236" w14:textId="35050F41" w:rsidR="00485A04" w:rsidRDefault="00485A04" w:rsidP="00485A04">
      <w:pPr>
        <w:pStyle w:val="ListParagraph"/>
        <w:numPr>
          <w:ilvl w:val="0"/>
          <w:numId w:val="12"/>
        </w:numPr>
        <w:ind w:leftChars="0" w:firstLineChars="0"/>
        <w:rPr>
          <w:rFonts w:ascii="TimesNewRomanPS-BoldMT" w:hAnsi="TimesNewRomanPS-BoldMT"/>
        </w:rPr>
      </w:pPr>
      <w:r w:rsidRPr="00485A04">
        <w:rPr>
          <w:rFonts w:ascii="TimesNewRomanPS-BoldMT" w:hAnsi="TimesNewRomanPS-BoldMT"/>
        </w:rPr>
        <w:t>Install</w:t>
      </w:r>
      <w:r>
        <w:rPr>
          <w:rFonts w:ascii="TimesNewRomanPS-BoldMT" w:hAnsi="TimesNewRomanPS-BoldMT"/>
        </w:rPr>
        <w:t>/</w:t>
      </w:r>
      <w:r w:rsidRPr="00485A04">
        <w:rPr>
          <w:rFonts w:ascii="TimesNewRomanPS-BoldMT" w:hAnsi="TimesNewRomanPS-BoldMT"/>
        </w:rPr>
        <w:t xml:space="preserve"> update f</w:t>
      </w:r>
      <w:r>
        <w:rPr>
          <w:rFonts w:ascii="TimesNewRomanPS-BoldMT" w:hAnsi="TimesNewRomanPS-BoldMT"/>
        </w:rPr>
        <w:t>irm</w:t>
      </w:r>
      <w:r w:rsidRPr="00485A04">
        <w:rPr>
          <w:rFonts w:ascii="TimesNewRomanPS-BoldMT" w:hAnsi="TimesNewRomanPS-BoldMT"/>
        </w:rPr>
        <w:t xml:space="preserve">ware </w:t>
      </w:r>
      <w:r>
        <w:rPr>
          <w:rFonts w:ascii="TimesNewRomanPS-BoldMT" w:hAnsi="TimesNewRomanPS-BoldMT"/>
        </w:rPr>
        <w:t xml:space="preserve">by disconnecting/ connecting the usb </w:t>
      </w:r>
    </w:p>
    <w:p w14:paraId="5B305128" w14:textId="3983EFFD" w:rsidR="00485A04" w:rsidRDefault="00485A04" w:rsidP="00485A04">
      <w:pPr>
        <w:pStyle w:val="ListParagraph"/>
        <w:ind w:leftChars="0" w:left="358" w:firstLineChars="0" w:firstLine="0"/>
        <w:rPr>
          <w:rFonts w:ascii="TimesNewRomanPS-BoldMT" w:hAnsi="TimesNewRomanPS-BoldMT"/>
        </w:rPr>
      </w:pPr>
      <w:r w:rsidRPr="00485A04">
        <w:rPr>
          <w:rFonts w:ascii="TimesNewRomanPS-BoldMT" w:hAnsi="TimesNewRomanPS-BoldMT"/>
          <w:noProof/>
        </w:rPr>
        <w:drawing>
          <wp:inline distT="0" distB="0" distL="0" distR="0" wp14:anchorId="159A9DDF" wp14:editId="49C2D444">
            <wp:extent cx="4771172" cy="1921933"/>
            <wp:effectExtent l="0" t="0" r="0" b="2540"/>
            <wp:docPr id="521184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4640" name="Picture 1" descr="A screenshot of a computer&#10;&#10;AI-generated content may be incorrect."/>
                    <pic:cNvPicPr/>
                  </pic:nvPicPr>
                  <pic:blipFill>
                    <a:blip r:embed="rId60"/>
                    <a:stretch>
                      <a:fillRect/>
                    </a:stretch>
                  </pic:blipFill>
                  <pic:spPr>
                    <a:xfrm>
                      <a:off x="0" y="0"/>
                      <a:ext cx="4785199" cy="1927583"/>
                    </a:xfrm>
                    <a:prstGeom prst="rect">
                      <a:avLst/>
                    </a:prstGeom>
                  </pic:spPr>
                </pic:pic>
              </a:graphicData>
            </a:graphic>
          </wp:inline>
        </w:drawing>
      </w:r>
    </w:p>
    <w:p w14:paraId="5DE507D8" w14:textId="1DBE2FAF" w:rsidR="00485A04" w:rsidRDefault="00AD1DF5" w:rsidP="00485A04">
      <w:pPr>
        <w:pStyle w:val="ListParagraph"/>
        <w:ind w:leftChars="0" w:left="358" w:firstLineChars="0" w:firstLine="0"/>
        <w:jc w:val="center"/>
        <w:rPr>
          <w:rFonts w:ascii="TimesNewRomanPS-BoldMT" w:hAnsi="TimesNewRomanPS-BoldMT"/>
        </w:rPr>
      </w:pPr>
      <w:r>
        <w:rPr>
          <w:rFonts w:ascii="TimesNewRomanPS-BoldMT" w:hAnsi="TimesNewRomanPS-BoldMT"/>
        </w:rPr>
        <w:t>F</w:t>
      </w:r>
      <w:r w:rsidR="00485A04">
        <w:rPr>
          <w:rFonts w:ascii="TimesNewRomanPS-BoldMT" w:hAnsi="TimesNewRomanPS-BoldMT"/>
        </w:rPr>
        <w:t>igure</w:t>
      </w:r>
      <w:r>
        <w:rPr>
          <w:rFonts w:ascii="TimesNewRomanPS-BoldMT" w:hAnsi="TimesNewRomanPS-BoldMT"/>
        </w:rPr>
        <w:t>(3</w:t>
      </w:r>
      <w:r w:rsidR="004B7442">
        <w:rPr>
          <w:rFonts w:ascii="TimesNewRomanPS-BoldMT" w:hAnsi="TimesNewRomanPS-BoldMT"/>
        </w:rPr>
        <w:t>4</w:t>
      </w:r>
      <w:r>
        <w:rPr>
          <w:rFonts w:ascii="TimesNewRomanPS-BoldMT" w:hAnsi="TimesNewRomanPS-BoldMT"/>
        </w:rPr>
        <w:t>): firmware</w:t>
      </w:r>
    </w:p>
    <w:p w14:paraId="022D4003" w14:textId="77777777" w:rsidR="00485A04" w:rsidRDefault="00485A04" w:rsidP="00485A04">
      <w:pPr>
        <w:pStyle w:val="ListParagraph"/>
        <w:ind w:leftChars="0" w:left="358" w:firstLineChars="0" w:firstLine="0"/>
        <w:rPr>
          <w:rFonts w:ascii="TimesNewRomanPS-BoldMT" w:hAnsi="TimesNewRomanPS-BoldMT"/>
        </w:rPr>
      </w:pPr>
    </w:p>
    <w:p w14:paraId="41D014C7" w14:textId="605C2BE7" w:rsidR="00485A04" w:rsidRDefault="00485A04" w:rsidP="00485A04">
      <w:pPr>
        <w:pStyle w:val="ListParagraph"/>
        <w:numPr>
          <w:ilvl w:val="0"/>
          <w:numId w:val="12"/>
        </w:numPr>
        <w:ind w:leftChars="0" w:firstLineChars="0"/>
        <w:rPr>
          <w:rFonts w:ascii="TimesNewRomanPS-BoldMT" w:hAnsi="TimesNewRomanPS-BoldMT"/>
        </w:rPr>
      </w:pPr>
      <w:r>
        <w:rPr>
          <w:rFonts w:ascii="TimesNewRomanPS-BoldMT" w:hAnsi="TimesNewRomanPS-BoldMT"/>
        </w:rPr>
        <w:t xml:space="preserve">Choose the correct drone frame </w:t>
      </w:r>
    </w:p>
    <w:p w14:paraId="05D5AB80" w14:textId="650A7CAB" w:rsidR="00485A04" w:rsidRDefault="00485A04" w:rsidP="00485A04">
      <w:pPr>
        <w:pStyle w:val="ListParagraph"/>
        <w:ind w:leftChars="0" w:left="358" w:firstLineChars="0" w:firstLine="0"/>
        <w:rPr>
          <w:rFonts w:ascii="TimesNewRomanPS-BoldMT" w:hAnsi="TimesNewRomanPS-BoldMT"/>
        </w:rPr>
      </w:pPr>
      <w:r w:rsidRPr="00485A04">
        <w:rPr>
          <w:rFonts w:ascii="TimesNewRomanPS-BoldMT" w:hAnsi="TimesNewRomanPS-BoldMT"/>
          <w:noProof/>
        </w:rPr>
        <w:drawing>
          <wp:inline distT="0" distB="0" distL="0" distR="0" wp14:anchorId="5E5D8D27" wp14:editId="494E42FD">
            <wp:extent cx="4906513" cy="2048933"/>
            <wp:effectExtent l="0" t="0" r="8890" b="8890"/>
            <wp:docPr id="192627727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7271" name="Picture 1" descr="A screenshot of a computer game&#10;&#10;AI-generated content may be incorrect."/>
                    <pic:cNvPicPr/>
                  </pic:nvPicPr>
                  <pic:blipFill>
                    <a:blip r:embed="rId61"/>
                    <a:stretch>
                      <a:fillRect/>
                    </a:stretch>
                  </pic:blipFill>
                  <pic:spPr>
                    <a:xfrm>
                      <a:off x="0" y="0"/>
                      <a:ext cx="4917169" cy="2053383"/>
                    </a:xfrm>
                    <a:prstGeom prst="rect">
                      <a:avLst/>
                    </a:prstGeom>
                  </pic:spPr>
                </pic:pic>
              </a:graphicData>
            </a:graphic>
          </wp:inline>
        </w:drawing>
      </w:r>
    </w:p>
    <w:p w14:paraId="66C60DBB" w14:textId="1811C7F1" w:rsidR="00485A04" w:rsidRDefault="00485A04" w:rsidP="00485A04">
      <w:pPr>
        <w:pStyle w:val="ListParagraph"/>
        <w:ind w:leftChars="0" w:left="358" w:firstLineChars="0" w:firstLine="0"/>
        <w:jc w:val="center"/>
        <w:rPr>
          <w:rFonts w:ascii="TimesNewRomanPS-BoldMT" w:hAnsi="TimesNewRomanPS-BoldMT"/>
        </w:rPr>
      </w:pPr>
      <w:r>
        <w:rPr>
          <w:rFonts w:ascii="TimesNewRomanPS-BoldMT" w:hAnsi="TimesNewRomanPS-BoldMT"/>
        </w:rPr>
        <w:t>Figure</w:t>
      </w:r>
      <w:r w:rsidR="00AD1DF5">
        <w:rPr>
          <w:rFonts w:ascii="TimesNewRomanPS-BoldMT" w:hAnsi="TimesNewRomanPS-BoldMT"/>
        </w:rPr>
        <w:t>(3</w:t>
      </w:r>
      <w:r w:rsidR="004B7442">
        <w:rPr>
          <w:rFonts w:ascii="TimesNewRomanPS-BoldMT" w:hAnsi="TimesNewRomanPS-BoldMT"/>
        </w:rPr>
        <w:t>5</w:t>
      </w:r>
      <w:r w:rsidR="00AD1DF5">
        <w:rPr>
          <w:rFonts w:ascii="TimesNewRomanPS-BoldMT" w:hAnsi="TimesNewRomanPS-BoldMT"/>
        </w:rPr>
        <w:t>): frame</w:t>
      </w:r>
    </w:p>
    <w:p w14:paraId="001EC8DF" w14:textId="77777777" w:rsidR="00485A04" w:rsidRDefault="00485A04" w:rsidP="00485A04">
      <w:pPr>
        <w:pStyle w:val="ListParagraph"/>
        <w:ind w:leftChars="0" w:left="358" w:firstLineChars="0" w:firstLine="0"/>
        <w:jc w:val="center"/>
        <w:rPr>
          <w:rFonts w:ascii="TimesNewRomanPS-BoldMT" w:hAnsi="TimesNewRomanPS-BoldMT"/>
        </w:rPr>
      </w:pPr>
    </w:p>
    <w:p w14:paraId="7E5C7D08" w14:textId="77777777" w:rsidR="00485A04" w:rsidRDefault="00485A04" w:rsidP="00485A04">
      <w:pPr>
        <w:pStyle w:val="ListParagraph"/>
        <w:ind w:leftChars="0" w:left="358" w:firstLineChars="0" w:firstLine="0"/>
        <w:jc w:val="center"/>
        <w:rPr>
          <w:rFonts w:ascii="TimesNewRomanPS-BoldMT" w:hAnsi="TimesNewRomanPS-BoldMT"/>
        </w:rPr>
      </w:pPr>
    </w:p>
    <w:p w14:paraId="4DBE03D1" w14:textId="77777777" w:rsidR="00485A04" w:rsidRDefault="00485A04" w:rsidP="00485A04">
      <w:pPr>
        <w:pStyle w:val="ListParagraph"/>
        <w:ind w:leftChars="0" w:left="358" w:firstLineChars="0" w:firstLine="0"/>
        <w:jc w:val="center"/>
        <w:rPr>
          <w:rFonts w:ascii="TimesNewRomanPS-BoldMT" w:hAnsi="TimesNewRomanPS-BoldMT"/>
        </w:rPr>
      </w:pPr>
    </w:p>
    <w:p w14:paraId="17FC4B02" w14:textId="77777777" w:rsidR="00485A04" w:rsidRDefault="00485A04" w:rsidP="00485A04">
      <w:pPr>
        <w:pStyle w:val="ListParagraph"/>
        <w:ind w:leftChars="0" w:left="358" w:firstLineChars="0" w:firstLine="0"/>
        <w:jc w:val="center"/>
        <w:rPr>
          <w:rFonts w:ascii="TimesNewRomanPS-BoldMT" w:hAnsi="TimesNewRomanPS-BoldMT"/>
        </w:rPr>
      </w:pPr>
    </w:p>
    <w:p w14:paraId="6AD05939" w14:textId="77777777" w:rsidR="00485A04" w:rsidRDefault="00485A04" w:rsidP="00485A04">
      <w:pPr>
        <w:pStyle w:val="ListParagraph"/>
        <w:ind w:leftChars="0" w:left="358" w:firstLineChars="0" w:firstLine="0"/>
        <w:jc w:val="center"/>
        <w:rPr>
          <w:rFonts w:ascii="TimesNewRomanPS-BoldMT" w:hAnsi="TimesNewRomanPS-BoldMT"/>
        </w:rPr>
      </w:pPr>
    </w:p>
    <w:p w14:paraId="4F964A57" w14:textId="77777777" w:rsidR="00485A04" w:rsidRDefault="00485A04" w:rsidP="00485A04">
      <w:pPr>
        <w:pStyle w:val="ListParagraph"/>
        <w:ind w:leftChars="0" w:left="358" w:firstLineChars="0" w:firstLine="0"/>
        <w:jc w:val="center"/>
        <w:rPr>
          <w:rFonts w:ascii="TimesNewRomanPS-BoldMT" w:hAnsi="TimesNewRomanPS-BoldMT"/>
        </w:rPr>
      </w:pPr>
    </w:p>
    <w:p w14:paraId="69ABBC23" w14:textId="28A9F67E" w:rsidR="00485A04" w:rsidRPr="00485A04" w:rsidRDefault="00485A04" w:rsidP="00485A04">
      <w:pPr>
        <w:ind w:leftChars="0" w:left="0" w:firstLineChars="0" w:hanging="2"/>
        <w:rPr>
          <w:rFonts w:ascii="TimesNewRomanPS-BoldMT" w:hAnsi="TimesNewRomanPS-BoldMT"/>
        </w:rPr>
      </w:pPr>
    </w:p>
    <w:p w14:paraId="7558A4D6" w14:textId="6A5D5B74" w:rsidR="00485A04" w:rsidRDefault="00485A04" w:rsidP="00485A04">
      <w:pPr>
        <w:pStyle w:val="ListParagraph"/>
        <w:numPr>
          <w:ilvl w:val="0"/>
          <w:numId w:val="12"/>
        </w:numPr>
        <w:ind w:leftChars="0" w:firstLineChars="0"/>
        <w:rPr>
          <w:rFonts w:ascii="TimesNewRomanPS-BoldMT" w:hAnsi="TimesNewRomanPS-BoldMT"/>
        </w:rPr>
      </w:pPr>
      <w:r>
        <w:rPr>
          <w:rFonts w:ascii="TimesNewRomanPS-BoldMT" w:hAnsi="TimesNewRomanPS-BoldMT"/>
        </w:rPr>
        <w:t xml:space="preserve">Collaborate the transmitter to the receiver and take control of the drone </w:t>
      </w:r>
      <w:r w:rsidR="0089132E">
        <w:rPr>
          <w:rFonts w:ascii="TimesNewRomanPS-BoldMT" w:hAnsi="TimesNewRomanPS-BoldMT"/>
        </w:rPr>
        <w:t xml:space="preserve">by applying all steps in order for the controller to function and control the drone then choose the flight mode or skip. </w:t>
      </w:r>
    </w:p>
    <w:p w14:paraId="7453BBA3" w14:textId="51A54D41" w:rsidR="0089132E" w:rsidRDefault="0089132E" w:rsidP="0089132E">
      <w:pPr>
        <w:pStyle w:val="ListParagraph"/>
        <w:ind w:leftChars="0" w:left="358" w:firstLineChars="0" w:firstLine="0"/>
        <w:rPr>
          <w:rFonts w:ascii="TimesNewRomanPS-BoldMT" w:hAnsi="TimesNewRomanPS-BoldMT"/>
        </w:rPr>
      </w:pPr>
      <w:r w:rsidRPr="0089132E">
        <w:rPr>
          <w:rFonts w:ascii="TimesNewRomanPS-BoldMT" w:hAnsi="TimesNewRomanPS-BoldMT"/>
          <w:noProof/>
        </w:rPr>
        <w:drawing>
          <wp:inline distT="0" distB="0" distL="0" distR="0" wp14:anchorId="4D9184C3" wp14:editId="17BB1AFE">
            <wp:extent cx="5760085" cy="1725930"/>
            <wp:effectExtent l="0" t="0" r="0" b="7620"/>
            <wp:docPr id="6902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12335" name=""/>
                    <pic:cNvPicPr/>
                  </pic:nvPicPr>
                  <pic:blipFill>
                    <a:blip r:embed="rId62"/>
                    <a:stretch>
                      <a:fillRect/>
                    </a:stretch>
                  </pic:blipFill>
                  <pic:spPr>
                    <a:xfrm>
                      <a:off x="0" y="0"/>
                      <a:ext cx="5760085" cy="1725930"/>
                    </a:xfrm>
                    <a:prstGeom prst="rect">
                      <a:avLst/>
                    </a:prstGeom>
                  </pic:spPr>
                </pic:pic>
              </a:graphicData>
            </a:graphic>
          </wp:inline>
        </w:drawing>
      </w:r>
    </w:p>
    <w:p w14:paraId="32E772EB" w14:textId="7E0E52A8" w:rsidR="0089132E" w:rsidRDefault="0089132E" w:rsidP="0089132E">
      <w:pPr>
        <w:pStyle w:val="ListParagraph"/>
        <w:ind w:leftChars="0" w:left="358" w:firstLineChars="0" w:firstLine="0"/>
        <w:jc w:val="center"/>
        <w:rPr>
          <w:rFonts w:ascii="TimesNewRomanPS-BoldMT" w:hAnsi="TimesNewRomanPS-BoldMT"/>
        </w:rPr>
      </w:pPr>
      <w:r>
        <w:rPr>
          <w:rFonts w:ascii="TimesNewRomanPS-BoldMT" w:hAnsi="TimesNewRomanPS-BoldMT"/>
        </w:rPr>
        <w:t>Figure</w:t>
      </w:r>
      <w:r w:rsidR="00AD1DF5">
        <w:rPr>
          <w:rFonts w:ascii="TimesNewRomanPS-BoldMT" w:hAnsi="TimesNewRomanPS-BoldMT"/>
        </w:rPr>
        <w:t>(3</w:t>
      </w:r>
      <w:r w:rsidR="004B7442">
        <w:rPr>
          <w:rFonts w:ascii="TimesNewRomanPS-BoldMT" w:hAnsi="TimesNewRomanPS-BoldMT"/>
        </w:rPr>
        <w:t>6</w:t>
      </w:r>
      <w:r w:rsidR="00AD1DF5">
        <w:rPr>
          <w:rFonts w:ascii="TimesNewRomanPS-BoldMT" w:hAnsi="TimesNewRomanPS-BoldMT"/>
        </w:rPr>
        <w:t>): radio</w:t>
      </w:r>
    </w:p>
    <w:p w14:paraId="6D0FFFCE" w14:textId="77777777" w:rsidR="0089132E" w:rsidRDefault="0089132E" w:rsidP="0089132E">
      <w:pPr>
        <w:pStyle w:val="ListParagraph"/>
        <w:ind w:leftChars="0" w:left="358" w:firstLineChars="0" w:firstLine="0"/>
        <w:rPr>
          <w:rFonts w:ascii="TimesNewRomanPS-BoldMT" w:hAnsi="TimesNewRomanPS-BoldMT"/>
        </w:rPr>
      </w:pPr>
    </w:p>
    <w:p w14:paraId="3B5E1E1C" w14:textId="0CB0624B" w:rsidR="00485A04" w:rsidRDefault="0089132E" w:rsidP="0089132E">
      <w:pPr>
        <w:pStyle w:val="ListParagraph"/>
        <w:numPr>
          <w:ilvl w:val="0"/>
          <w:numId w:val="12"/>
        </w:numPr>
        <w:ind w:leftChars="0" w:firstLineChars="0"/>
        <w:rPr>
          <w:rFonts w:ascii="TimesNewRomanPS-BoldMT" w:hAnsi="TimesNewRomanPS-BoldMT"/>
        </w:rPr>
      </w:pPr>
      <w:r>
        <w:rPr>
          <w:rFonts w:ascii="TimesNewRomanPS-BoldMT" w:hAnsi="TimesNewRomanPS-BoldMT"/>
        </w:rPr>
        <w:t xml:space="preserve">Calibrate all the following sensors so that you can control the drone flawlessly </w:t>
      </w:r>
    </w:p>
    <w:p w14:paraId="501A8CCE" w14:textId="4BAEE64C" w:rsidR="0089132E" w:rsidRDefault="0089132E" w:rsidP="0089132E">
      <w:pPr>
        <w:pStyle w:val="ListParagraph"/>
        <w:ind w:leftChars="0" w:left="358" w:firstLineChars="0" w:firstLine="0"/>
        <w:rPr>
          <w:rFonts w:ascii="TimesNewRomanPS-BoldMT" w:hAnsi="TimesNewRomanPS-BoldMT"/>
        </w:rPr>
      </w:pPr>
      <w:r w:rsidRPr="0089132E">
        <w:rPr>
          <w:rFonts w:ascii="TimesNewRomanPS-BoldMT" w:hAnsi="TimesNewRomanPS-BoldMT"/>
          <w:noProof/>
        </w:rPr>
        <w:drawing>
          <wp:inline distT="0" distB="0" distL="0" distR="0" wp14:anchorId="0FC5D33F" wp14:editId="101ACFAB">
            <wp:extent cx="1177615" cy="2035534"/>
            <wp:effectExtent l="0" t="0" r="3810" b="3175"/>
            <wp:docPr id="78866661"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6661" name="Picture 1" descr="A screenshot of a device&#10;&#10;AI-generated content may be incorrect."/>
                    <pic:cNvPicPr/>
                  </pic:nvPicPr>
                  <pic:blipFill>
                    <a:blip r:embed="rId63"/>
                    <a:stretch>
                      <a:fillRect/>
                    </a:stretch>
                  </pic:blipFill>
                  <pic:spPr>
                    <a:xfrm>
                      <a:off x="0" y="0"/>
                      <a:ext cx="1181430" cy="2042128"/>
                    </a:xfrm>
                    <a:prstGeom prst="rect">
                      <a:avLst/>
                    </a:prstGeom>
                  </pic:spPr>
                </pic:pic>
              </a:graphicData>
            </a:graphic>
          </wp:inline>
        </w:drawing>
      </w:r>
    </w:p>
    <w:p w14:paraId="744BC43D" w14:textId="5190A70A" w:rsidR="0089132E" w:rsidRDefault="0089132E" w:rsidP="0089132E">
      <w:pPr>
        <w:pStyle w:val="ListParagraph"/>
        <w:ind w:leftChars="0" w:left="358" w:firstLineChars="0" w:firstLine="0"/>
        <w:rPr>
          <w:rFonts w:ascii="TimesNewRomanPS-BoldMT" w:hAnsi="TimesNewRomanPS-BoldMT"/>
        </w:rPr>
      </w:pPr>
      <w:r>
        <w:rPr>
          <w:rFonts w:ascii="TimesNewRomanPS-BoldMT" w:hAnsi="TimesNewRomanPS-BoldMT"/>
        </w:rPr>
        <w:t>Figure</w:t>
      </w:r>
      <w:r w:rsidR="00AD1DF5">
        <w:rPr>
          <w:rFonts w:ascii="TimesNewRomanPS-BoldMT" w:hAnsi="TimesNewRomanPS-BoldMT"/>
        </w:rPr>
        <w:t>(3</w:t>
      </w:r>
      <w:r w:rsidR="004B7442">
        <w:rPr>
          <w:rFonts w:ascii="TimesNewRomanPS-BoldMT" w:hAnsi="TimesNewRomanPS-BoldMT"/>
        </w:rPr>
        <w:t>7</w:t>
      </w:r>
      <w:r w:rsidR="00AD1DF5">
        <w:rPr>
          <w:rFonts w:ascii="TimesNewRomanPS-BoldMT" w:hAnsi="TimesNewRomanPS-BoldMT"/>
        </w:rPr>
        <w:t xml:space="preserve">): sensors </w:t>
      </w:r>
    </w:p>
    <w:p w14:paraId="6855A992" w14:textId="77777777" w:rsidR="0089132E" w:rsidRDefault="0089132E" w:rsidP="0089132E">
      <w:pPr>
        <w:pStyle w:val="ListParagraph"/>
        <w:ind w:leftChars="0" w:left="358" w:firstLineChars="0" w:firstLine="0"/>
        <w:rPr>
          <w:rFonts w:ascii="TimesNewRomanPS-BoldMT" w:hAnsi="TimesNewRomanPS-BoldMT"/>
        </w:rPr>
      </w:pPr>
    </w:p>
    <w:p w14:paraId="790B8C5B" w14:textId="45BA5479" w:rsidR="0089132E" w:rsidRDefault="0089132E" w:rsidP="0089132E">
      <w:pPr>
        <w:pStyle w:val="ListParagraph"/>
        <w:numPr>
          <w:ilvl w:val="0"/>
          <w:numId w:val="12"/>
        </w:numPr>
        <w:ind w:leftChars="0" w:firstLineChars="0"/>
        <w:rPr>
          <w:rFonts w:ascii="TimesNewRomanPS-BoldMT" w:hAnsi="TimesNewRomanPS-BoldMT"/>
        </w:rPr>
      </w:pPr>
      <w:r>
        <w:rPr>
          <w:rFonts w:ascii="TimesNewRomanPS-BoldMT" w:hAnsi="TimesNewRomanPS-BoldMT"/>
        </w:rPr>
        <w:t xml:space="preserve">Continue the remaining setups </w:t>
      </w:r>
    </w:p>
    <w:p w14:paraId="390515E9" w14:textId="77777777" w:rsidR="0089132E" w:rsidRDefault="0089132E" w:rsidP="0089132E">
      <w:pPr>
        <w:ind w:leftChars="0" w:left="0" w:firstLineChars="0" w:firstLine="0"/>
        <w:rPr>
          <w:rFonts w:ascii="TimesNewRomanPS-BoldMT" w:hAnsi="TimesNewRomanPS-BoldMT"/>
        </w:rPr>
      </w:pPr>
    </w:p>
    <w:p w14:paraId="0E468DD5" w14:textId="77777777" w:rsidR="0089132E" w:rsidRDefault="0089132E" w:rsidP="0089132E">
      <w:pPr>
        <w:ind w:leftChars="0" w:left="0" w:firstLineChars="0" w:firstLine="0"/>
        <w:rPr>
          <w:rFonts w:ascii="TimesNewRomanPS-BoldMT" w:hAnsi="TimesNewRomanPS-BoldMT"/>
        </w:rPr>
      </w:pPr>
    </w:p>
    <w:p w14:paraId="18158114" w14:textId="77777777" w:rsidR="0089132E" w:rsidRPr="0089132E" w:rsidRDefault="0089132E" w:rsidP="0089132E">
      <w:pPr>
        <w:ind w:leftChars="0" w:left="0" w:firstLineChars="0" w:firstLine="0"/>
        <w:jc w:val="center"/>
        <w:rPr>
          <w:rFonts w:ascii="TimesNewRomanPS-BoldMT" w:hAnsi="TimesNewRomanPS-BoldMT"/>
        </w:rPr>
      </w:pPr>
    </w:p>
    <w:p w14:paraId="4B8138CE" w14:textId="1E6B15A9" w:rsidR="0089132E" w:rsidRDefault="00C240FF" w:rsidP="00C240FF">
      <w:pPr>
        <w:pStyle w:val="ListParagraph"/>
        <w:numPr>
          <w:ilvl w:val="1"/>
          <w:numId w:val="32"/>
        </w:numPr>
        <w:ind w:leftChars="0" w:firstLineChars="0"/>
        <w:jc w:val="center"/>
      </w:pPr>
      <w:r w:rsidRPr="00C240FF">
        <w:rPr>
          <w:b/>
          <w:bCs/>
          <w:color w:val="31849B" w:themeColor="accent5" w:themeShade="BF"/>
          <w:sz w:val="44"/>
          <w:szCs w:val="44"/>
        </w:rPr>
        <w:t>Test phases</w:t>
      </w:r>
    </w:p>
    <w:p w14:paraId="6AB46457" w14:textId="73758FE3" w:rsidR="00BF6F7F" w:rsidRPr="00BF6F7F" w:rsidRDefault="00BF6F7F" w:rsidP="00BF6F7F">
      <w:pPr>
        <w:ind w:left="1" w:hanging="3"/>
        <w:rPr>
          <w:b/>
          <w:bCs/>
          <w:sz w:val="28"/>
          <w:szCs w:val="28"/>
          <w:lang w:val="en-GB"/>
        </w:rPr>
      </w:pPr>
      <w:r w:rsidRPr="00BF6F7F">
        <w:rPr>
          <w:b/>
          <w:bCs/>
          <w:sz w:val="28"/>
          <w:szCs w:val="28"/>
          <w:lang w:val="en-GB"/>
        </w:rPr>
        <w:t xml:space="preserve">Test Phase 1: Initial Attempt </w:t>
      </w:r>
      <w:r>
        <w:rPr>
          <w:b/>
          <w:bCs/>
          <w:sz w:val="28"/>
          <w:szCs w:val="28"/>
          <w:lang w:val="en-GB"/>
        </w:rPr>
        <w:t xml:space="preserve">- </w:t>
      </w:r>
      <w:r w:rsidRPr="00BF6F7F">
        <w:rPr>
          <w:b/>
          <w:bCs/>
          <w:sz w:val="28"/>
          <w:szCs w:val="28"/>
          <w:lang w:val="en-GB"/>
        </w:rPr>
        <w:t>Hardware Complete, Arming Failed</w:t>
      </w:r>
    </w:p>
    <w:p w14:paraId="257A5711" w14:textId="77777777" w:rsidR="00BF6F7F" w:rsidRPr="00BF6F7F" w:rsidRDefault="00BF6F7F" w:rsidP="00BF6F7F">
      <w:pPr>
        <w:ind w:left="0" w:hanging="2"/>
        <w:rPr>
          <w:lang w:val="en-GB"/>
        </w:rPr>
      </w:pPr>
      <w:r w:rsidRPr="00BF6F7F">
        <w:rPr>
          <w:lang w:val="en-GB"/>
        </w:rPr>
        <w:t>After completing the hardware assembly, the first flight attempt was unsuccessful due to two major issues:</w:t>
      </w:r>
    </w:p>
    <w:p w14:paraId="616AEB82" w14:textId="77777777" w:rsidR="00BF6F7F" w:rsidRPr="00BF6F7F" w:rsidRDefault="00BF6F7F" w:rsidP="00BF6F7F">
      <w:pPr>
        <w:numPr>
          <w:ilvl w:val="0"/>
          <w:numId w:val="33"/>
        </w:numPr>
        <w:ind w:left="0" w:hanging="2"/>
        <w:rPr>
          <w:lang w:val="en-GB"/>
        </w:rPr>
      </w:pPr>
      <w:r w:rsidRPr="00BF6F7F">
        <w:rPr>
          <w:lang w:val="en-GB"/>
        </w:rPr>
        <w:t>Battery malfunction: The voltage reading remained abnormally low.</w:t>
      </w:r>
    </w:p>
    <w:p w14:paraId="5DD9CD3D" w14:textId="77777777" w:rsidR="00BF6F7F" w:rsidRPr="00BF6F7F" w:rsidRDefault="00BF6F7F" w:rsidP="00BF6F7F">
      <w:pPr>
        <w:numPr>
          <w:ilvl w:val="0"/>
          <w:numId w:val="33"/>
        </w:numPr>
        <w:ind w:left="0" w:hanging="2"/>
        <w:rPr>
          <w:lang w:val="en-GB"/>
        </w:rPr>
      </w:pPr>
      <w:r w:rsidRPr="00BF6F7F">
        <w:rPr>
          <w:lang w:val="en-GB"/>
        </w:rPr>
        <w:t>GPS lock failure: The GPS could not establish a stable connection, preventing the flight controller from arming.</w:t>
      </w:r>
    </w:p>
    <w:p w14:paraId="07A39666" w14:textId="77777777" w:rsidR="00BF6F7F" w:rsidRPr="00BF6F7F" w:rsidRDefault="00BF6F7F" w:rsidP="00BF6F7F">
      <w:pPr>
        <w:ind w:left="0" w:hanging="2"/>
        <w:rPr>
          <w:lang w:val="en-GB"/>
        </w:rPr>
      </w:pPr>
      <w:r w:rsidRPr="00BF6F7F">
        <w:rPr>
          <w:lang w:val="en-GB"/>
        </w:rPr>
        <w:t>These problems made it impossible to initiate takeoff. The resolution steps for these issues are explained in Section 4.3, parts 3 and 5.</w:t>
      </w:r>
    </w:p>
    <w:p w14:paraId="29CD767C" w14:textId="001DE53D" w:rsidR="00BF6F7F" w:rsidRPr="00BF6F7F" w:rsidRDefault="00BF6F7F" w:rsidP="00BF6F7F">
      <w:pPr>
        <w:ind w:left="1" w:hanging="3"/>
        <w:rPr>
          <w:b/>
          <w:bCs/>
          <w:sz w:val="28"/>
          <w:szCs w:val="28"/>
          <w:lang w:val="en-GB"/>
        </w:rPr>
      </w:pPr>
    </w:p>
    <w:p w14:paraId="4A474C10" w14:textId="153022E3" w:rsidR="00BF6F7F" w:rsidRPr="00BF6F7F" w:rsidRDefault="00BF6F7F" w:rsidP="00BF6F7F">
      <w:pPr>
        <w:ind w:left="1" w:hanging="3"/>
        <w:rPr>
          <w:b/>
          <w:bCs/>
          <w:sz w:val="28"/>
          <w:szCs w:val="28"/>
          <w:lang w:val="en-GB"/>
        </w:rPr>
      </w:pPr>
      <w:r w:rsidRPr="00BF6F7F">
        <w:rPr>
          <w:b/>
          <w:bCs/>
          <w:sz w:val="28"/>
          <w:szCs w:val="28"/>
          <w:lang w:val="en-GB"/>
        </w:rPr>
        <w:t xml:space="preserve">Test Phase 2: Arming Achieved </w:t>
      </w:r>
      <w:r>
        <w:rPr>
          <w:b/>
          <w:bCs/>
          <w:sz w:val="28"/>
          <w:szCs w:val="28"/>
          <w:lang w:val="en-GB"/>
        </w:rPr>
        <w:t xml:space="preserve">- </w:t>
      </w:r>
      <w:r w:rsidRPr="00BF6F7F">
        <w:rPr>
          <w:b/>
          <w:bCs/>
          <w:sz w:val="28"/>
          <w:szCs w:val="28"/>
          <w:lang w:val="en-GB"/>
        </w:rPr>
        <w:t>Motor Imbalance and Instability</w:t>
      </w:r>
    </w:p>
    <w:p w14:paraId="2C3DD390" w14:textId="77777777" w:rsidR="00BF6F7F" w:rsidRPr="00BF6F7F" w:rsidRDefault="00BF6F7F" w:rsidP="00BF6F7F">
      <w:pPr>
        <w:ind w:left="0" w:hanging="2"/>
        <w:rPr>
          <w:lang w:val="en-GB"/>
        </w:rPr>
      </w:pPr>
      <w:r w:rsidRPr="00BF6F7F">
        <w:rPr>
          <w:lang w:val="en-GB"/>
        </w:rPr>
        <w:t>Once the firmware and GPS issues were resolved, the drone was successfully armed. As a safety measure, a rope was tightly secured to the frame to prevent uncontrolled flight.</w:t>
      </w:r>
    </w:p>
    <w:p w14:paraId="5AE9F54E" w14:textId="77777777" w:rsidR="00BF6F7F" w:rsidRPr="00BF6F7F" w:rsidRDefault="00BF6F7F" w:rsidP="00BF6F7F">
      <w:pPr>
        <w:ind w:left="0" w:hanging="2"/>
        <w:rPr>
          <w:lang w:val="en-GB"/>
        </w:rPr>
      </w:pPr>
      <w:r w:rsidRPr="00BF6F7F">
        <w:rPr>
          <w:lang w:val="en-GB"/>
        </w:rPr>
        <w:t>However, during the test:</w:t>
      </w:r>
    </w:p>
    <w:p w14:paraId="5C74A1CD" w14:textId="77777777" w:rsidR="00BF6F7F" w:rsidRPr="00BF6F7F" w:rsidRDefault="00BF6F7F" w:rsidP="00BF6F7F">
      <w:pPr>
        <w:numPr>
          <w:ilvl w:val="0"/>
          <w:numId w:val="34"/>
        </w:numPr>
        <w:ind w:left="0" w:hanging="2"/>
        <w:rPr>
          <w:lang w:val="en-GB"/>
        </w:rPr>
      </w:pPr>
      <w:r w:rsidRPr="00BF6F7F">
        <w:rPr>
          <w:lang w:val="en-GB"/>
        </w:rPr>
        <w:t>Three motors operated at lower speeds than the fourth, due to an incorrect setup.</w:t>
      </w:r>
    </w:p>
    <w:p w14:paraId="017027F8" w14:textId="77777777" w:rsidR="00BF6F7F" w:rsidRPr="00BF6F7F" w:rsidRDefault="00BF6F7F" w:rsidP="00BF6F7F">
      <w:pPr>
        <w:numPr>
          <w:ilvl w:val="0"/>
          <w:numId w:val="34"/>
        </w:numPr>
        <w:ind w:left="0" w:hanging="2"/>
        <w:rPr>
          <w:lang w:val="en-GB"/>
        </w:rPr>
      </w:pPr>
      <w:r w:rsidRPr="00BF6F7F">
        <w:rPr>
          <w:lang w:val="en-GB"/>
        </w:rPr>
        <w:t>This imbalance caused the drone to flip repeatedly (over six times).</w:t>
      </w:r>
    </w:p>
    <w:p w14:paraId="46B9F730" w14:textId="77777777" w:rsidR="00BF6F7F" w:rsidRPr="00BF6F7F" w:rsidRDefault="00BF6F7F" w:rsidP="00BF6F7F">
      <w:pPr>
        <w:numPr>
          <w:ilvl w:val="0"/>
          <w:numId w:val="34"/>
        </w:numPr>
        <w:ind w:left="0" w:hanging="2"/>
        <w:rPr>
          <w:lang w:val="en-GB"/>
        </w:rPr>
      </w:pPr>
      <w:r w:rsidRPr="00BF6F7F">
        <w:rPr>
          <w:lang w:val="en-GB"/>
        </w:rPr>
        <w:t>The final flip caused minor damage to one propeller.</w:t>
      </w:r>
    </w:p>
    <w:p w14:paraId="674CB8B7" w14:textId="77777777" w:rsidR="00BF6F7F" w:rsidRDefault="00BF6F7F" w:rsidP="00BF6F7F">
      <w:pPr>
        <w:ind w:left="0" w:hanging="2"/>
        <w:rPr>
          <w:lang w:val="en-GB"/>
        </w:rPr>
      </w:pPr>
      <w:r w:rsidRPr="00BF6F7F">
        <w:rPr>
          <w:lang w:val="en-GB"/>
        </w:rPr>
        <w:t>This phase was not considered successful, but it helped identify a critical configuration issue in motor output calibration.</w:t>
      </w:r>
    </w:p>
    <w:p w14:paraId="6737FB3A" w14:textId="77777777" w:rsidR="00DC02C3" w:rsidRPr="00BF6F7F" w:rsidRDefault="00DC02C3" w:rsidP="00BF6F7F">
      <w:pPr>
        <w:ind w:left="0" w:hanging="2"/>
        <w:rPr>
          <w:lang w:val="en-GB"/>
        </w:rPr>
      </w:pPr>
    </w:p>
    <w:p w14:paraId="7F635A2A" w14:textId="01327312" w:rsidR="00DC02C3" w:rsidRDefault="00DC02C3" w:rsidP="00DC02C3">
      <w:pPr>
        <w:pStyle w:val="ListParagraph"/>
        <w:ind w:leftChars="0" w:left="358" w:firstLineChars="0" w:firstLine="0"/>
        <w:rPr>
          <w:rFonts w:ascii="TimesNewRomanPS-BoldMT" w:hAnsi="TimesNewRomanPS-BoldMT"/>
        </w:rPr>
      </w:pPr>
      <w:r>
        <w:rPr>
          <w:noProof/>
        </w:rPr>
        <w:drawing>
          <wp:inline distT="0" distB="0" distL="0" distR="0" wp14:anchorId="3BD20E9F" wp14:editId="4B882F72">
            <wp:extent cx="1804946" cy="2406660"/>
            <wp:effectExtent l="0" t="0" r="5080" b="0"/>
            <wp:docPr id="1828213392" name="Picture 1" descr="A dr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13392" name="Picture 1" descr="A drone on a table&#10;&#10;AI-generated content may be incorrect."/>
                    <pic:cNvPicPr/>
                  </pic:nvPicPr>
                  <pic:blipFill>
                    <a:blip r:embed="rId64"/>
                    <a:stretch>
                      <a:fillRect/>
                    </a:stretch>
                  </pic:blipFill>
                  <pic:spPr>
                    <a:xfrm>
                      <a:off x="0" y="0"/>
                      <a:ext cx="1814368" cy="2419224"/>
                    </a:xfrm>
                    <a:prstGeom prst="rect">
                      <a:avLst/>
                    </a:prstGeom>
                  </pic:spPr>
                </pic:pic>
              </a:graphicData>
            </a:graphic>
          </wp:inline>
        </w:drawing>
      </w:r>
      <w:r>
        <w:rPr>
          <w:b/>
          <w:bCs/>
          <w:sz w:val="28"/>
          <w:szCs w:val="28"/>
          <w:lang w:val="en-GB"/>
        </w:rPr>
        <w:tab/>
      </w:r>
      <w:r>
        <w:rPr>
          <w:rFonts w:ascii="TimesNewRomanPS-BoldMT" w:hAnsi="TimesNewRomanPS-BoldMT"/>
        </w:rPr>
        <w:t>Figure(</w:t>
      </w:r>
      <w:r w:rsidR="004B7442">
        <w:rPr>
          <w:rFonts w:ascii="TimesNewRomanPS-BoldMT" w:hAnsi="TimesNewRomanPS-BoldMT"/>
        </w:rPr>
        <w:t>38</w:t>
      </w:r>
      <w:r>
        <w:rPr>
          <w:rFonts w:ascii="TimesNewRomanPS-BoldMT" w:hAnsi="TimesNewRomanPS-BoldMT"/>
        </w:rPr>
        <w:t xml:space="preserve">): broken propeller after phase 2 </w:t>
      </w:r>
    </w:p>
    <w:p w14:paraId="05572657" w14:textId="218706FA" w:rsidR="00BF6F7F" w:rsidRPr="00BF6F7F" w:rsidRDefault="00BF6F7F" w:rsidP="00BF6F7F">
      <w:pPr>
        <w:ind w:left="1" w:hanging="3"/>
        <w:rPr>
          <w:b/>
          <w:bCs/>
          <w:sz w:val="28"/>
          <w:szCs w:val="28"/>
          <w:lang w:val="en-GB"/>
        </w:rPr>
      </w:pPr>
    </w:p>
    <w:p w14:paraId="6F0F58C0" w14:textId="29EE27A0" w:rsidR="008616D7" w:rsidRPr="008616D7" w:rsidRDefault="008616D7" w:rsidP="008616D7">
      <w:pPr>
        <w:ind w:left="1" w:hanging="3"/>
        <w:rPr>
          <w:b/>
          <w:bCs/>
          <w:sz w:val="28"/>
          <w:szCs w:val="28"/>
          <w:lang w:val="en-GB"/>
        </w:rPr>
      </w:pPr>
      <w:r w:rsidRPr="008616D7">
        <w:rPr>
          <w:b/>
          <w:bCs/>
          <w:sz w:val="28"/>
          <w:szCs w:val="28"/>
          <w:lang w:val="en-GB"/>
        </w:rPr>
        <w:t xml:space="preserve">Test Phase 3: Autonomous Takeoff Attempt </w:t>
      </w:r>
      <w:r>
        <w:rPr>
          <w:b/>
          <w:bCs/>
          <w:sz w:val="28"/>
          <w:szCs w:val="28"/>
          <w:lang w:val="en-GB"/>
        </w:rPr>
        <w:t>-</w:t>
      </w:r>
      <w:r w:rsidRPr="008616D7">
        <w:rPr>
          <w:b/>
          <w:bCs/>
          <w:sz w:val="28"/>
          <w:szCs w:val="28"/>
          <w:lang w:val="en-GB"/>
        </w:rPr>
        <w:t xml:space="preserve"> Severe Failure Due to Mismatched Motor KV Ratings</w:t>
      </w:r>
      <w:r>
        <w:rPr>
          <w:b/>
          <w:bCs/>
          <w:sz w:val="28"/>
          <w:szCs w:val="28"/>
          <w:lang w:val="en-GB"/>
        </w:rPr>
        <w:t>:</w:t>
      </w:r>
    </w:p>
    <w:p w14:paraId="3ACCB244" w14:textId="77777777" w:rsidR="008616D7" w:rsidRPr="008616D7" w:rsidRDefault="008616D7" w:rsidP="008616D7">
      <w:pPr>
        <w:ind w:left="0" w:hanging="2"/>
        <w:rPr>
          <w:lang w:val="en-GB"/>
        </w:rPr>
      </w:pPr>
      <w:r w:rsidRPr="008616D7">
        <w:rPr>
          <w:lang w:val="en-GB"/>
        </w:rPr>
        <w:t>In this phase, I attempted to execute autonomous takeoff and landing using QGroundControl. The drone was connected via USB to my laptop and powered by the main battery.</w:t>
      </w:r>
    </w:p>
    <w:p w14:paraId="59DF9F90" w14:textId="77777777" w:rsidR="008616D7" w:rsidRPr="008616D7" w:rsidRDefault="008616D7" w:rsidP="008616D7">
      <w:pPr>
        <w:ind w:left="0" w:hanging="2"/>
        <w:rPr>
          <w:lang w:val="en-GB"/>
        </w:rPr>
      </w:pPr>
      <w:r w:rsidRPr="008616D7">
        <w:rPr>
          <w:lang w:val="en-GB"/>
        </w:rPr>
        <w:t>Upon pressing the "Takeoff" command:</w:t>
      </w:r>
    </w:p>
    <w:p w14:paraId="72F92E60" w14:textId="77777777" w:rsidR="008616D7" w:rsidRPr="008616D7" w:rsidRDefault="008616D7" w:rsidP="008616D7">
      <w:pPr>
        <w:numPr>
          <w:ilvl w:val="0"/>
          <w:numId w:val="38"/>
        </w:numPr>
        <w:ind w:left="0" w:hanging="2"/>
        <w:rPr>
          <w:lang w:val="en-GB"/>
        </w:rPr>
      </w:pPr>
      <w:r w:rsidRPr="008616D7">
        <w:rPr>
          <w:lang w:val="en-GB"/>
        </w:rPr>
        <w:t>The drone immediately lost control, struck the laptop, and damaged its frame.</w:t>
      </w:r>
    </w:p>
    <w:p w14:paraId="5C751BA0" w14:textId="77777777" w:rsidR="008616D7" w:rsidRPr="008616D7" w:rsidRDefault="008616D7" w:rsidP="008616D7">
      <w:pPr>
        <w:numPr>
          <w:ilvl w:val="0"/>
          <w:numId w:val="38"/>
        </w:numPr>
        <w:ind w:left="0" w:hanging="2"/>
        <w:rPr>
          <w:lang w:val="en-GB"/>
        </w:rPr>
      </w:pPr>
      <w:r w:rsidRPr="008616D7">
        <w:rPr>
          <w:lang w:val="en-GB"/>
        </w:rPr>
        <w:t>It then collided with me, causing a minor injury.</w:t>
      </w:r>
    </w:p>
    <w:p w14:paraId="13B1A19E" w14:textId="77777777" w:rsidR="008616D7" w:rsidRPr="008616D7" w:rsidRDefault="008616D7" w:rsidP="008616D7">
      <w:pPr>
        <w:numPr>
          <w:ilvl w:val="0"/>
          <w:numId w:val="38"/>
        </w:numPr>
        <w:ind w:left="0" w:hanging="2"/>
        <w:rPr>
          <w:lang w:val="en-GB"/>
        </w:rPr>
      </w:pPr>
      <w:r w:rsidRPr="008616D7">
        <w:rPr>
          <w:lang w:val="en-GB"/>
        </w:rPr>
        <w:t>Severe hardware damage occurred:</w:t>
      </w:r>
    </w:p>
    <w:p w14:paraId="2091F1BB" w14:textId="77777777" w:rsidR="008616D7" w:rsidRPr="008616D7" w:rsidRDefault="008616D7" w:rsidP="008616D7">
      <w:pPr>
        <w:numPr>
          <w:ilvl w:val="1"/>
          <w:numId w:val="38"/>
        </w:numPr>
        <w:ind w:left="0" w:hanging="2"/>
        <w:rPr>
          <w:lang w:val="en-GB"/>
        </w:rPr>
      </w:pPr>
      <w:r w:rsidRPr="008616D7">
        <w:rPr>
          <w:lang w:val="en-GB"/>
        </w:rPr>
        <w:t>3 out of 4 motors were destroyed.</w:t>
      </w:r>
    </w:p>
    <w:p w14:paraId="19F369C7" w14:textId="77777777" w:rsidR="008616D7" w:rsidRPr="008616D7" w:rsidRDefault="008616D7" w:rsidP="008616D7">
      <w:pPr>
        <w:numPr>
          <w:ilvl w:val="1"/>
          <w:numId w:val="38"/>
        </w:numPr>
        <w:ind w:left="0" w:hanging="2"/>
        <w:rPr>
          <w:lang w:val="en-GB"/>
        </w:rPr>
      </w:pPr>
      <w:r w:rsidRPr="008616D7">
        <w:rPr>
          <w:lang w:val="en-GB"/>
        </w:rPr>
        <w:t>All four propellers were broken.</w:t>
      </w:r>
    </w:p>
    <w:p w14:paraId="2A2DBEC7" w14:textId="77777777" w:rsidR="008616D7" w:rsidRPr="008616D7" w:rsidRDefault="008616D7" w:rsidP="008616D7">
      <w:pPr>
        <w:ind w:left="0" w:hanging="2"/>
        <w:rPr>
          <w:lang w:val="en-GB"/>
        </w:rPr>
      </w:pPr>
      <w:r w:rsidRPr="008616D7">
        <w:rPr>
          <w:lang w:val="en-GB"/>
        </w:rPr>
        <w:t>After further inspection, I discovered the root cause of the crash:</w:t>
      </w:r>
    </w:p>
    <w:p w14:paraId="37FC96B6" w14:textId="77777777" w:rsidR="008616D7" w:rsidRPr="008616D7" w:rsidRDefault="008616D7" w:rsidP="008616D7">
      <w:pPr>
        <w:numPr>
          <w:ilvl w:val="0"/>
          <w:numId w:val="39"/>
        </w:numPr>
        <w:ind w:left="0" w:hanging="2"/>
        <w:rPr>
          <w:lang w:val="en-GB"/>
        </w:rPr>
      </w:pPr>
      <w:r w:rsidRPr="008616D7">
        <w:rPr>
          <w:lang w:val="en-GB"/>
        </w:rPr>
        <w:t>One motor had a KV rating of 1800, while the other three had KV ratings of 1400.</w:t>
      </w:r>
    </w:p>
    <w:p w14:paraId="702E835B" w14:textId="77777777" w:rsidR="008616D7" w:rsidRPr="008616D7" w:rsidRDefault="008616D7" w:rsidP="008616D7">
      <w:pPr>
        <w:numPr>
          <w:ilvl w:val="0"/>
          <w:numId w:val="39"/>
        </w:numPr>
        <w:ind w:left="0" w:hanging="2"/>
        <w:rPr>
          <w:lang w:val="en-GB"/>
        </w:rPr>
      </w:pPr>
      <w:r w:rsidRPr="008616D7">
        <w:rPr>
          <w:lang w:val="en-GB"/>
        </w:rPr>
        <w:t>This difference caused a severe imbalance in thrust, making stable flight impossible.</w:t>
      </w:r>
    </w:p>
    <w:p w14:paraId="43721F96" w14:textId="77777777" w:rsidR="008616D7" w:rsidRPr="008616D7" w:rsidRDefault="008616D7" w:rsidP="008616D7">
      <w:pPr>
        <w:numPr>
          <w:ilvl w:val="0"/>
          <w:numId w:val="39"/>
        </w:numPr>
        <w:ind w:left="0" w:hanging="2"/>
        <w:rPr>
          <w:lang w:val="en-GB"/>
        </w:rPr>
      </w:pPr>
      <w:r w:rsidRPr="008616D7">
        <w:rPr>
          <w:lang w:val="en-GB"/>
        </w:rPr>
        <w:t>The mismatch went unnoticed during earlier testing because I had been told all motors were identical when they were provided to me.</w:t>
      </w:r>
    </w:p>
    <w:p w14:paraId="0C329C21" w14:textId="77777777" w:rsidR="008616D7" w:rsidRPr="008616D7" w:rsidRDefault="008616D7" w:rsidP="008616D7">
      <w:pPr>
        <w:ind w:left="0" w:hanging="2"/>
        <w:rPr>
          <w:lang w:val="en-GB"/>
        </w:rPr>
      </w:pPr>
      <w:r w:rsidRPr="008616D7">
        <w:rPr>
          <w:lang w:val="en-GB"/>
        </w:rPr>
        <w:t>As a result of this failure, I had to:</w:t>
      </w:r>
    </w:p>
    <w:p w14:paraId="0C9C6147" w14:textId="77777777" w:rsidR="008616D7" w:rsidRPr="008616D7" w:rsidRDefault="008616D7" w:rsidP="008616D7">
      <w:pPr>
        <w:numPr>
          <w:ilvl w:val="0"/>
          <w:numId w:val="40"/>
        </w:numPr>
        <w:ind w:left="0" w:hanging="2"/>
        <w:rPr>
          <w:lang w:val="en-GB"/>
        </w:rPr>
      </w:pPr>
      <w:r w:rsidRPr="008616D7">
        <w:rPr>
          <w:lang w:val="en-GB"/>
        </w:rPr>
        <w:t>Replace all four motors to ensure uniform KV ratings.</w:t>
      </w:r>
    </w:p>
    <w:p w14:paraId="664C989D" w14:textId="77777777" w:rsidR="008616D7" w:rsidRPr="008616D7" w:rsidRDefault="008616D7" w:rsidP="008616D7">
      <w:pPr>
        <w:numPr>
          <w:ilvl w:val="0"/>
          <w:numId w:val="40"/>
        </w:numPr>
        <w:ind w:left="0" w:hanging="2"/>
        <w:rPr>
          <w:lang w:val="en-GB"/>
        </w:rPr>
      </w:pPr>
      <w:r w:rsidRPr="008616D7">
        <w:rPr>
          <w:lang w:val="en-GB"/>
        </w:rPr>
        <w:t>Re-solder each motor to its ESC.</w:t>
      </w:r>
    </w:p>
    <w:p w14:paraId="2387A53D" w14:textId="77777777" w:rsidR="008616D7" w:rsidRPr="008616D7" w:rsidRDefault="008616D7" w:rsidP="008616D7">
      <w:pPr>
        <w:numPr>
          <w:ilvl w:val="0"/>
          <w:numId w:val="40"/>
        </w:numPr>
        <w:ind w:left="0" w:hanging="2"/>
        <w:rPr>
          <w:lang w:val="en-GB"/>
        </w:rPr>
      </w:pPr>
      <w:r w:rsidRPr="008616D7">
        <w:rPr>
          <w:lang w:val="en-GB"/>
        </w:rPr>
        <w:t>Test each new motor individually to confirm consistent output and direction.</w:t>
      </w:r>
    </w:p>
    <w:p w14:paraId="25DAE5B6" w14:textId="77777777" w:rsidR="008616D7" w:rsidRDefault="008616D7" w:rsidP="008616D7">
      <w:pPr>
        <w:ind w:left="0" w:hanging="2"/>
        <w:rPr>
          <w:lang w:val="en-GB"/>
        </w:rPr>
      </w:pPr>
      <w:r w:rsidRPr="008616D7">
        <w:rPr>
          <w:lang w:val="en-GB"/>
        </w:rPr>
        <w:t>This phase resulted in a one-week delay but provided a crucial lesson in verifying all component specifications, even when parts are pre-supplied.</w:t>
      </w:r>
    </w:p>
    <w:p w14:paraId="68EBD24A" w14:textId="1217472D" w:rsidR="00D06623" w:rsidRDefault="00D06623" w:rsidP="008616D7">
      <w:pPr>
        <w:ind w:left="0" w:hanging="2"/>
        <w:rPr>
          <w:lang w:val="en-GB"/>
        </w:rPr>
      </w:pPr>
      <w:r>
        <w:rPr>
          <w:noProof/>
        </w:rPr>
        <w:drawing>
          <wp:inline distT="0" distB="0" distL="0" distR="0" wp14:anchorId="72EEBAED" wp14:editId="39D277D9">
            <wp:extent cx="1954604" cy="3474720"/>
            <wp:effectExtent l="0" t="0" r="7620" b="0"/>
            <wp:docPr id="1231837091" name="Picture 1" descr="A dr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37091" name="Picture 1" descr="A drone on a table&#10;&#10;AI-generated content may be incorrect."/>
                    <pic:cNvPicPr/>
                  </pic:nvPicPr>
                  <pic:blipFill>
                    <a:blip r:embed="rId65"/>
                    <a:stretch>
                      <a:fillRect/>
                    </a:stretch>
                  </pic:blipFill>
                  <pic:spPr>
                    <a:xfrm flipH="1">
                      <a:off x="0" y="0"/>
                      <a:ext cx="1958332" cy="3481348"/>
                    </a:xfrm>
                    <a:prstGeom prst="rect">
                      <a:avLst/>
                    </a:prstGeom>
                  </pic:spPr>
                </pic:pic>
              </a:graphicData>
            </a:graphic>
          </wp:inline>
        </w:drawing>
      </w:r>
      <w:r>
        <w:rPr>
          <w:noProof/>
        </w:rPr>
        <w:drawing>
          <wp:inline distT="0" distB="0" distL="0" distR="0" wp14:anchorId="22125673" wp14:editId="6BFF3DFD">
            <wp:extent cx="1940950" cy="3450866"/>
            <wp:effectExtent l="0" t="0" r="2540" b="0"/>
            <wp:docPr id="1897318577" name="Picture 1" descr="A close-up of a small dr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18577" name="Picture 1" descr="A close-up of a small drone&#10;&#10;AI-generated content may be incorrect."/>
                    <pic:cNvPicPr/>
                  </pic:nvPicPr>
                  <pic:blipFill>
                    <a:blip r:embed="rId66"/>
                    <a:stretch>
                      <a:fillRect/>
                    </a:stretch>
                  </pic:blipFill>
                  <pic:spPr>
                    <a:xfrm>
                      <a:off x="0" y="0"/>
                      <a:ext cx="1947555" cy="3462610"/>
                    </a:xfrm>
                    <a:prstGeom prst="rect">
                      <a:avLst/>
                    </a:prstGeom>
                  </pic:spPr>
                </pic:pic>
              </a:graphicData>
            </a:graphic>
          </wp:inline>
        </w:drawing>
      </w:r>
    </w:p>
    <w:p w14:paraId="34C5AA35" w14:textId="50F3843C" w:rsidR="004B7442" w:rsidRPr="008616D7" w:rsidRDefault="004B7442" w:rsidP="008616D7">
      <w:pPr>
        <w:ind w:left="0" w:hanging="2"/>
        <w:rPr>
          <w:lang w:val="en-GB"/>
        </w:rPr>
      </w:pPr>
      <w:r>
        <w:rPr>
          <w:rFonts w:ascii="TimesNewRomanPS-BoldMT" w:hAnsi="TimesNewRomanPS-BoldMT"/>
        </w:rPr>
        <w:t xml:space="preserve">Figure(39-40): resoldering  damaged motors to ESCs </w:t>
      </w:r>
    </w:p>
    <w:p w14:paraId="5F4EA5F4" w14:textId="3072E783" w:rsidR="00BF6F7F" w:rsidRPr="00BF6F7F" w:rsidRDefault="00BF6F7F" w:rsidP="00BF6F7F">
      <w:pPr>
        <w:ind w:left="1" w:hanging="3"/>
        <w:rPr>
          <w:b/>
          <w:bCs/>
          <w:sz w:val="28"/>
          <w:szCs w:val="28"/>
          <w:lang w:val="en-GB"/>
        </w:rPr>
      </w:pPr>
    </w:p>
    <w:p w14:paraId="67416D63" w14:textId="77777777" w:rsidR="00BF6F7F" w:rsidRPr="00BF6F7F" w:rsidRDefault="00BF6F7F" w:rsidP="00BF6F7F">
      <w:pPr>
        <w:ind w:left="1" w:hanging="3"/>
        <w:rPr>
          <w:b/>
          <w:bCs/>
          <w:sz w:val="28"/>
          <w:szCs w:val="28"/>
          <w:lang w:val="en-GB"/>
        </w:rPr>
      </w:pPr>
      <w:r w:rsidRPr="00BF6F7F">
        <w:rPr>
          <w:b/>
          <w:bCs/>
          <w:sz w:val="28"/>
          <w:szCs w:val="28"/>
          <w:lang w:val="en-GB"/>
        </w:rPr>
        <w:t>Test Phase 4: Successful Flight Test</w:t>
      </w:r>
    </w:p>
    <w:p w14:paraId="540E5072" w14:textId="77777777" w:rsidR="00BF6F7F" w:rsidRPr="00BF6F7F" w:rsidRDefault="00BF6F7F" w:rsidP="00BF6F7F">
      <w:pPr>
        <w:ind w:left="0" w:hanging="2"/>
        <w:rPr>
          <w:lang w:val="en-GB"/>
        </w:rPr>
      </w:pPr>
      <w:r w:rsidRPr="00BF6F7F">
        <w:rPr>
          <w:lang w:val="en-GB"/>
        </w:rPr>
        <w:t>After completing the repairs and learning from previous mistakes, the final test was conducted in a safe, open area on the university campus.</w:t>
      </w:r>
    </w:p>
    <w:p w14:paraId="44310B51" w14:textId="77777777" w:rsidR="00BF6F7F" w:rsidRPr="00BF6F7F" w:rsidRDefault="00BF6F7F" w:rsidP="00BF6F7F">
      <w:pPr>
        <w:numPr>
          <w:ilvl w:val="0"/>
          <w:numId w:val="37"/>
        </w:numPr>
        <w:ind w:left="0" w:hanging="2"/>
        <w:rPr>
          <w:lang w:val="en-GB"/>
        </w:rPr>
      </w:pPr>
      <w:r w:rsidRPr="00BF6F7F">
        <w:rPr>
          <w:lang w:val="en-GB"/>
        </w:rPr>
        <w:t>A rope was once again tied to the frame for control, and a friend assisted by holding the rope and filming the process.</w:t>
      </w:r>
    </w:p>
    <w:p w14:paraId="288BFD77" w14:textId="77777777" w:rsidR="00BF6F7F" w:rsidRPr="00BF6F7F" w:rsidRDefault="00BF6F7F" w:rsidP="00BF6F7F">
      <w:pPr>
        <w:numPr>
          <w:ilvl w:val="0"/>
          <w:numId w:val="37"/>
        </w:numPr>
        <w:ind w:left="0" w:hanging="2"/>
        <w:rPr>
          <w:lang w:val="en-GB"/>
        </w:rPr>
      </w:pPr>
      <w:r w:rsidRPr="00BF6F7F">
        <w:rPr>
          <w:lang w:val="en-GB"/>
        </w:rPr>
        <w:t>The drone achieved a successful 20-second flight and stable landing.</w:t>
      </w:r>
    </w:p>
    <w:p w14:paraId="1D878C4F" w14:textId="77777777" w:rsidR="00BF6F7F" w:rsidRPr="00BF6F7F" w:rsidRDefault="00BF6F7F" w:rsidP="00BF6F7F">
      <w:pPr>
        <w:numPr>
          <w:ilvl w:val="0"/>
          <w:numId w:val="37"/>
        </w:numPr>
        <w:ind w:left="0" w:hanging="2"/>
        <w:rPr>
          <w:lang w:val="en-GB"/>
        </w:rPr>
      </w:pPr>
      <w:r w:rsidRPr="00BF6F7F">
        <w:rPr>
          <w:lang w:val="en-GB"/>
        </w:rPr>
        <w:t>It reached an approximate altitude of 15 meters.</w:t>
      </w:r>
    </w:p>
    <w:p w14:paraId="741E7083" w14:textId="77777777" w:rsidR="00BF6F7F" w:rsidRPr="00BF6F7F" w:rsidRDefault="00BF6F7F" w:rsidP="00BF6F7F">
      <w:pPr>
        <w:numPr>
          <w:ilvl w:val="0"/>
          <w:numId w:val="37"/>
        </w:numPr>
        <w:ind w:left="0" w:hanging="2"/>
        <w:rPr>
          <w:lang w:val="en-GB"/>
        </w:rPr>
      </w:pPr>
      <w:r w:rsidRPr="00BF6F7F">
        <w:rPr>
          <w:lang w:val="en-GB"/>
        </w:rPr>
        <w:t>The flight was smooth, and no mechanical issues occurred.</w:t>
      </w:r>
    </w:p>
    <w:p w14:paraId="4ECF4C2C" w14:textId="77777777" w:rsidR="00BF6F7F" w:rsidRPr="00BF6F7F" w:rsidRDefault="00BF6F7F" w:rsidP="00BF6F7F">
      <w:pPr>
        <w:ind w:left="0" w:hanging="2"/>
        <w:rPr>
          <w:lang w:val="en-GB"/>
        </w:rPr>
      </w:pPr>
      <w:r w:rsidRPr="00BF6F7F">
        <w:rPr>
          <w:lang w:val="en-GB"/>
        </w:rPr>
        <w:t>This marked the first successful test flight, confirming that the drone was fully functional and flight-ready.</w:t>
      </w:r>
    </w:p>
    <w:p w14:paraId="2E7049EA" w14:textId="77777777" w:rsidR="006C2F1A" w:rsidRDefault="006C2F1A">
      <w:pPr>
        <w:ind w:left="0" w:hanging="2"/>
      </w:pPr>
    </w:p>
    <w:p w14:paraId="674F1851" w14:textId="77777777" w:rsidR="006C2F1A" w:rsidRDefault="006C2F1A">
      <w:pPr>
        <w:ind w:left="0" w:hanging="2"/>
      </w:pPr>
    </w:p>
    <w:p w14:paraId="17928971" w14:textId="77777777" w:rsidR="006C2F1A" w:rsidRDefault="006C2F1A">
      <w:pPr>
        <w:ind w:left="0" w:hanging="2"/>
      </w:pPr>
    </w:p>
    <w:p w14:paraId="0D1B4949" w14:textId="7167D6B9" w:rsidR="00001BFD" w:rsidRPr="00C240FF" w:rsidRDefault="00C240FF" w:rsidP="00C240FF">
      <w:pPr>
        <w:ind w:leftChars="0" w:left="-2" w:firstLineChars="0" w:firstLine="0"/>
        <w:jc w:val="center"/>
        <w:rPr>
          <w:b/>
          <w:bCs/>
          <w:color w:val="31849B" w:themeColor="accent5" w:themeShade="BF"/>
          <w:sz w:val="44"/>
          <w:szCs w:val="44"/>
        </w:rPr>
      </w:pPr>
      <w:r>
        <w:rPr>
          <w:b/>
          <w:bCs/>
          <w:color w:val="31849B" w:themeColor="accent5" w:themeShade="BF"/>
          <w:sz w:val="44"/>
          <w:szCs w:val="44"/>
        </w:rPr>
        <w:t xml:space="preserve">4.3 </w:t>
      </w:r>
      <w:r w:rsidR="00001BFD" w:rsidRPr="00C240FF">
        <w:rPr>
          <w:b/>
          <w:bCs/>
          <w:color w:val="31849B" w:themeColor="accent5" w:themeShade="BF"/>
          <w:sz w:val="44"/>
          <w:szCs w:val="44"/>
        </w:rPr>
        <w:t>Events</w:t>
      </w:r>
      <w:r w:rsidR="00E523D0" w:rsidRPr="00C240FF">
        <w:rPr>
          <w:b/>
          <w:bCs/>
          <w:color w:val="31849B" w:themeColor="accent5" w:themeShade="BF"/>
          <w:sz w:val="44"/>
          <w:szCs w:val="44"/>
        </w:rPr>
        <w:t>/ challenges</w:t>
      </w:r>
      <w:r w:rsidR="00001BFD" w:rsidRPr="00C240FF">
        <w:rPr>
          <w:b/>
          <w:bCs/>
          <w:color w:val="31849B" w:themeColor="accent5" w:themeShade="BF"/>
          <w:sz w:val="44"/>
          <w:szCs w:val="44"/>
        </w:rPr>
        <w:t xml:space="preserve"> while working on the drone</w:t>
      </w:r>
    </w:p>
    <w:p w14:paraId="56E924FC" w14:textId="77777777" w:rsidR="00001BFD" w:rsidRDefault="00001BFD" w:rsidP="00001BFD">
      <w:pPr>
        <w:ind w:leftChars="0" w:left="0" w:firstLineChars="0" w:firstLine="0"/>
        <w:jc w:val="center"/>
        <w:rPr>
          <w:b/>
          <w:bCs/>
          <w:color w:val="31849B" w:themeColor="accent5" w:themeShade="BF"/>
          <w:sz w:val="44"/>
          <w:szCs w:val="44"/>
        </w:rPr>
      </w:pPr>
    </w:p>
    <w:p w14:paraId="3791A589" w14:textId="51DF4E04" w:rsidR="006C2F1A" w:rsidRPr="00001BFD" w:rsidRDefault="006C2F1A">
      <w:pPr>
        <w:ind w:left="0" w:hanging="2"/>
      </w:pPr>
    </w:p>
    <w:p w14:paraId="2662F822" w14:textId="77777777" w:rsidR="00E921DF" w:rsidRDefault="00E523D0" w:rsidP="00E921DF">
      <w:pPr>
        <w:ind w:leftChars="0" w:firstLineChars="0" w:firstLine="358"/>
        <w:rPr>
          <w:lang w:val="en-GB"/>
        </w:rPr>
      </w:pPr>
      <w:r w:rsidRPr="00E523D0">
        <w:rPr>
          <w:lang w:val="en-GB"/>
        </w:rPr>
        <w:t>As with any technical project, various challenges and errors were encountered throughout the development process. One of the most significant issues I faced is outlined below:</w:t>
      </w:r>
    </w:p>
    <w:p w14:paraId="1C1432AE" w14:textId="541BB075" w:rsidR="00E921DF" w:rsidRPr="00050648" w:rsidRDefault="00E921DF" w:rsidP="00E921DF">
      <w:pPr>
        <w:ind w:leftChars="0" w:firstLineChars="0" w:firstLine="358"/>
        <w:rPr>
          <w:b/>
          <w:bCs/>
          <w:lang w:val="en-GB"/>
        </w:rPr>
      </w:pPr>
      <w:r>
        <w:rPr>
          <w:lang w:val="en-GB"/>
        </w:rPr>
        <w:t xml:space="preserve">1. </w:t>
      </w:r>
      <w:r w:rsidRPr="00050648">
        <w:rPr>
          <w:b/>
          <w:bCs/>
          <w:lang w:val="en-GB"/>
        </w:rPr>
        <w:t>Building a New Head for the Frame</w:t>
      </w:r>
    </w:p>
    <w:p w14:paraId="4DE8ECA4" w14:textId="77777777" w:rsidR="00E921DF" w:rsidRPr="00050648" w:rsidRDefault="00E921DF" w:rsidP="00E921DF">
      <w:pPr>
        <w:ind w:leftChars="0" w:left="0" w:firstLineChars="0" w:firstLine="358"/>
        <w:rPr>
          <w:lang w:val="en-GB"/>
        </w:rPr>
      </w:pPr>
      <w:r w:rsidRPr="00050648">
        <w:rPr>
          <w:lang w:val="en-GB"/>
        </w:rPr>
        <w:t>As previously mentioned, the drone components and parts were provided to me before the project began. However, the frame was incomplete—it lacked the head section, which is essential for securely mounting the flight controller and various sensors.</w:t>
      </w:r>
    </w:p>
    <w:p w14:paraId="7BCB2897" w14:textId="77777777" w:rsidR="00E921DF" w:rsidRPr="00050648" w:rsidRDefault="00E921DF" w:rsidP="00E921DF">
      <w:pPr>
        <w:ind w:leftChars="0" w:left="0" w:firstLineChars="0" w:firstLine="358"/>
        <w:rPr>
          <w:lang w:val="en-GB"/>
        </w:rPr>
      </w:pPr>
      <w:r w:rsidRPr="00050648">
        <w:rPr>
          <w:lang w:val="en-GB"/>
        </w:rPr>
        <w:t>To overcome this issue, I had to find an alternative method to ensure the stability of these critical components during flight. I decided to repurpose a small orange board that I had previously used to stabilize an ESP32 microcontroller in another project. This board served as a makeshift head for the drone frame, providing a stable platform to mount the flight controller and sensors securely.</w:t>
      </w:r>
    </w:p>
    <w:p w14:paraId="3BE120F7" w14:textId="77777777" w:rsidR="00E921DF" w:rsidRPr="00050648" w:rsidRDefault="00E921DF" w:rsidP="00E921DF">
      <w:pPr>
        <w:ind w:leftChars="0" w:left="0" w:firstLineChars="0" w:firstLine="358"/>
        <w:rPr>
          <w:lang w:val="en-GB"/>
        </w:rPr>
      </w:pPr>
      <w:r w:rsidRPr="00050648">
        <w:rPr>
          <w:lang w:val="en-GB"/>
        </w:rPr>
        <w:t>The implemented solution is shown in the figure below.</w:t>
      </w:r>
    </w:p>
    <w:p w14:paraId="46BA842A" w14:textId="77777777" w:rsidR="00E921DF" w:rsidRDefault="00E921DF" w:rsidP="00E921DF">
      <w:pPr>
        <w:ind w:leftChars="0" w:left="0" w:firstLineChars="0" w:firstLine="358"/>
        <w:rPr>
          <w:lang w:val="en-GB"/>
        </w:rPr>
      </w:pPr>
      <w:r>
        <w:rPr>
          <w:noProof/>
        </w:rPr>
        <w:drawing>
          <wp:inline distT="0" distB="0" distL="0" distR="0" wp14:anchorId="0423B5DC" wp14:editId="690465BA">
            <wp:extent cx="1771650" cy="2127250"/>
            <wp:effectExtent l="0" t="0" r="0" b="6350"/>
            <wp:docPr id="393660122" name="Picture 8" descr="12x12 cm Delikli (Bakır) Pertinaks Tek Yüzlü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8512" name="Picture 8" descr="12x12 cm Delikli (Bakır) Pertinaks Tek Yüzlü -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775147" cy="2131449"/>
                    </a:xfrm>
                    <a:prstGeom prst="rect">
                      <a:avLst/>
                    </a:prstGeom>
                    <a:noFill/>
                    <a:ln>
                      <a:noFill/>
                    </a:ln>
                  </pic:spPr>
                </pic:pic>
              </a:graphicData>
            </a:graphic>
          </wp:inline>
        </w:drawing>
      </w:r>
      <w:r>
        <w:rPr>
          <w:lang w:val="en-GB"/>
        </w:rPr>
        <w:t xml:space="preserve">     </w:t>
      </w:r>
      <w:r>
        <w:rPr>
          <w:noProof/>
        </w:rPr>
        <w:drawing>
          <wp:inline distT="0" distB="0" distL="0" distR="0" wp14:anchorId="68BF823C" wp14:editId="15F426B2">
            <wp:extent cx="2260600" cy="3014216"/>
            <wp:effectExtent l="0" t="0" r="6350" b="0"/>
            <wp:docPr id="1297675132" name="Picture 1" descr="A drone with red propeller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5132" name="Picture 1" descr="A drone with red propellers on a white surface&#10;&#10;AI-generated content may be incorrect."/>
                    <pic:cNvPicPr/>
                  </pic:nvPicPr>
                  <pic:blipFill>
                    <a:blip r:embed="rId56"/>
                    <a:stretch>
                      <a:fillRect/>
                    </a:stretch>
                  </pic:blipFill>
                  <pic:spPr>
                    <a:xfrm>
                      <a:off x="0" y="0"/>
                      <a:ext cx="2263920" cy="3018642"/>
                    </a:xfrm>
                    <a:prstGeom prst="rect">
                      <a:avLst/>
                    </a:prstGeom>
                  </pic:spPr>
                </pic:pic>
              </a:graphicData>
            </a:graphic>
          </wp:inline>
        </w:drawing>
      </w:r>
    </w:p>
    <w:p w14:paraId="7C6D1054" w14:textId="070ED693" w:rsidR="00E921DF" w:rsidRDefault="00E921DF" w:rsidP="00E921DF">
      <w:pPr>
        <w:ind w:leftChars="0" w:left="0" w:firstLineChars="0" w:firstLine="0"/>
      </w:pPr>
      <w:r>
        <w:t>Figure[</w:t>
      </w:r>
      <w:r w:rsidR="004B7442">
        <w:t>41</w:t>
      </w:r>
      <w:r>
        <w:t xml:space="preserve">] the board </w:t>
      </w:r>
    </w:p>
    <w:p w14:paraId="7F1854E2" w14:textId="48F4CB6D" w:rsidR="00E921DF" w:rsidRDefault="00E921DF" w:rsidP="00E921DF">
      <w:pPr>
        <w:ind w:leftChars="0" w:left="4320" w:firstLineChars="0" w:firstLine="720"/>
      </w:pPr>
      <w:r>
        <w:t>Figure[</w:t>
      </w:r>
      <w:r w:rsidR="004B7442">
        <w:t>42</w:t>
      </w:r>
      <w:r>
        <w:t xml:space="preserve">] final look </w:t>
      </w:r>
    </w:p>
    <w:p w14:paraId="637D515E" w14:textId="77777777" w:rsidR="00E921DF" w:rsidRDefault="00E921DF" w:rsidP="00E921DF">
      <w:pPr>
        <w:ind w:leftChars="0" w:left="4320" w:firstLineChars="0" w:firstLine="720"/>
      </w:pPr>
    </w:p>
    <w:p w14:paraId="59A7794F" w14:textId="77777777" w:rsidR="00E921DF" w:rsidRDefault="00E921DF" w:rsidP="00E921DF">
      <w:pPr>
        <w:ind w:leftChars="0" w:left="4320" w:firstLineChars="0" w:firstLine="720"/>
      </w:pPr>
    </w:p>
    <w:p w14:paraId="08E5B6B3" w14:textId="77777777" w:rsidR="00E921DF" w:rsidRDefault="00E921DF" w:rsidP="00E921DF">
      <w:pPr>
        <w:ind w:leftChars="0" w:left="0" w:firstLineChars="0" w:firstLine="0"/>
      </w:pPr>
    </w:p>
    <w:p w14:paraId="6F9EB330" w14:textId="46731C91" w:rsidR="00E921DF" w:rsidRPr="00E921DF" w:rsidRDefault="00E921DF" w:rsidP="00E921DF">
      <w:pPr>
        <w:pStyle w:val="ListParagraph"/>
        <w:ind w:leftChars="0" w:left="358" w:firstLineChars="0" w:firstLine="0"/>
        <w:rPr>
          <w:b/>
          <w:bCs/>
          <w:lang w:val="en-GB"/>
        </w:rPr>
      </w:pPr>
      <w:r>
        <w:t xml:space="preserve">2. </w:t>
      </w:r>
      <w:r w:rsidRPr="00E921DF">
        <w:rPr>
          <w:b/>
          <w:bCs/>
          <w:lang w:val="en-GB"/>
        </w:rPr>
        <w:t>Soldering Error</w:t>
      </w:r>
    </w:p>
    <w:p w14:paraId="364D2130" w14:textId="77777777" w:rsidR="00E921DF" w:rsidRPr="00E921DF" w:rsidRDefault="00E921DF" w:rsidP="00E921DF">
      <w:pPr>
        <w:pStyle w:val="ListParagraph"/>
        <w:ind w:left="0" w:hanging="2"/>
        <w:rPr>
          <w:lang w:val="en-GB"/>
        </w:rPr>
      </w:pPr>
      <w:r w:rsidRPr="00E921DF">
        <w:rPr>
          <w:lang w:val="en-GB"/>
        </w:rPr>
        <w:t>During the assembly process, I encountered a significant issue related to soldering. At the time, the available soldering machine was malfunctioning, so I decided to take the drone to a professional soldering specialist. After explaining the necessary connections, the specialist performed the work in a separate room within his shop. Unfortunately, he did not follow my instructions to number the motors properly.</w:t>
      </w:r>
    </w:p>
    <w:p w14:paraId="47FF05E1" w14:textId="77777777" w:rsidR="00E921DF" w:rsidRPr="00E921DF" w:rsidRDefault="00E921DF" w:rsidP="00E921DF">
      <w:pPr>
        <w:pStyle w:val="ListParagraph"/>
        <w:ind w:left="0" w:hanging="2"/>
        <w:rPr>
          <w:lang w:val="en-GB"/>
        </w:rPr>
      </w:pPr>
      <w:r w:rsidRPr="00E921DF">
        <w:rPr>
          <w:lang w:val="en-GB"/>
        </w:rPr>
        <w:t>As a result, the testing phase that followed was disorganized and problematic. During individual motor testing, it became clear that two of the Electronic Speed Controllers (ESCs) were not connected correctly. One motor failed to function entirely, another had erratic behavior, and only one motor operated correctly—amounting to a success rate of roughly 25%, which was unacceptable for flight readiness.</w:t>
      </w:r>
    </w:p>
    <w:p w14:paraId="1D91619B" w14:textId="77777777" w:rsidR="00E921DF" w:rsidRPr="00E921DF" w:rsidRDefault="00E921DF" w:rsidP="00E921DF">
      <w:pPr>
        <w:pStyle w:val="ListParagraph"/>
        <w:ind w:left="0" w:hanging="2"/>
        <w:rPr>
          <w:lang w:val="en-GB"/>
        </w:rPr>
      </w:pPr>
      <w:r w:rsidRPr="00E921DF">
        <w:rPr>
          <w:lang w:val="en-GB"/>
        </w:rPr>
        <w:t>Due to these issues, I had to re-do all the soldering work myself. I spent over 15 hours per day across several days attempting to fix the connections, but due to my limited soldering experience and the approaching project deadline, I decided to switch to a new drone frame that came with all the hardware already assembled. Only the setup remained to be completed. With this decision, the hardware-related challenges were officially resolved.</w:t>
      </w:r>
    </w:p>
    <w:p w14:paraId="6D5A3B1E" w14:textId="77777777" w:rsidR="00E921DF" w:rsidRDefault="00E921DF" w:rsidP="00E921DF">
      <w:pPr>
        <w:pStyle w:val="ListParagraph"/>
        <w:ind w:leftChars="0" w:left="358" w:firstLineChars="0" w:firstLine="0"/>
        <w:rPr>
          <w:lang w:val="en-GB"/>
        </w:rPr>
      </w:pPr>
    </w:p>
    <w:p w14:paraId="45766FFB" w14:textId="399AD680" w:rsidR="00E523D0" w:rsidRDefault="00E523D0" w:rsidP="00E523D0">
      <w:pPr>
        <w:ind w:leftChars="0" w:left="358" w:firstLineChars="0" w:firstLine="0"/>
        <w:rPr>
          <w:lang w:val="en-GB"/>
        </w:rPr>
      </w:pPr>
    </w:p>
    <w:p w14:paraId="6771604F" w14:textId="77777777" w:rsidR="00DF7D29" w:rsidRPr="00E523D0" w:rsidRDefault="00DF7D29" w:rsidP="00E523D0">
      <w:pPr>
        <w:ind w:leftChars="0" w:left="358" w:firstLineChars="0" w:firstLine="0"/>
        <w:rPr>
          <w:lang w:val="en-GB"/>
        </w:rPr>
      </w:pPr>
    </w:p>
    <w:p w14:paraId="6BB2C2C1" w14:textId="480EA120" w:rsidR="00E523D0" w:rsidRPr="00E523D0" w:rsidRDefault="00E921DF" w:rsidP="00E523D0">
      <w:pPr>
        <w:ind w:leftChars="0" w:left="358" w:firstLineChars="0" w:firstLine="0"/>
        <w:rPr>
          <w:b/>
          <w:bCs/>
          <w:lang w:val="en-GB"/>
        </w:rPr>
      </w:pPr>
      <w:r>
        <w:rPr>
          <w:b/>
          <w:bCs/>
          <w:lang w:val="en-GB"/>
        </w:rPr>
        <w:t>3</w:t>
      </w:r>
      <w:r w:rsidR="00E523D0" w:rsidRPr="00E523D0">
        <w:rPr>
          <w:b/>
          <w:bCs/>
          <w:lang w:val="en-GB"/>
        </w:rPr>
        <w:t>. Pre-Arm Failure and Battery Voltage Error</w:t>
      </w:r>
    </w:p>
    <w:p w14:paraId="43E64665" w14:textId="77777777" w:rsidR="00E523D0" w:rsidRPr="00E523D0" w:rsidRDefault="00E523D0" w:rsidP="00E523D0">
      <w:pPr>
        <w:ind w:leftChars="0" w:left="358" w:firstLineChars="0" w:firstLine="0"/>
        <w:rPr>
          <w:lang w:val="en-GB"/>
        </w:rPr>
      </w:pPr>
      <w:r w:rsidRPr="00E523D0">
        <w:rPr>
          <w:lang w:val="en-GB"/>
        </w:rPr>
        <w:t>Early in the testing phase, I encountered a persistent "Pre-Arm Failed" error, accompanied by an unusually low battery voltage reading. Regardless of the troubleshooting steps I took, the battery voltage consistently displayed around 0.2 V, far below the required minimum of 9.6 V.</w:t>
      </w:r>
    </w:p>
    <w:p w14:paraId="74277A43" w14:textId="77777777" w:rsidR="00E523D0" w:rsidRPr="00E523D0" w:rsidRDefault="00E523D0" w:rsidP="00E523D0">
      <w:pPr>
        <w:ind w:leftChars="0" w:left="358" w:firstLineChars="0" w:firstLine="0"/>
        <w:rPr>
          <w:lang w:val="en-GB"/>
        </w:rPr>
      </w:pPr>
      <w:r w:rsidRPr="00E523D0">
        <w:rPr>
          <w:lang w:val="en-GB"/>
        </w:rPr>
        <w:t>To address the issue, I initially attempted to resolve the error using different software. I installed Mission Planner and downloaded the firmware through the application. While this temporarily removed the “Pre-Arm Failed” warning, the battery voltage problem remained unresolved. I tested the battery by charging it fully, replacing it with a new one, and even using it in another project—all of which confirmed that the battery itself was functioning correctly. Despite these efforts, the drone continued to show no response, and the voltage reading did not improve.</w:t>
      </w:r>
    </w:p>
    <w:p w14:paraId="298A59EC" w14:textId="77777777" w:rsidR="00E523D0" w:rsidRPr="00E523D0" w:rsidRDefault="00E523D0" w:rsidP="00E523D0">
      <w:pPr>
        <w:ind w:leftChars="0" w:left="358" w:firstLineChars="0" w:firstLine="0"/>
        <w:rPr>
          <w:lang w:val="en-GB"/>
        </w:rPr>
      </w:pPr>
      <w:r w:rsidRPr="00E523D0">
        <w:rPr>
          <w:lang w:val="en-GB"/>
        </w:rPr>
        <w:t>After several unsuccessful attempts and days of troubleshooting, I sought assistance from Professor Naim and his assistant Abdelrahman. Together, we thoroughly investigated the issue over multiple sessions. Ultimately, we discovered that the root cause of the problem was a compatibility issue between the Pixhawk 2.4.8 flight controller and the latest versions of the ground control software (QGroundControl and Mission Planner).</w:t>
      </w:r>
    </w:p>
    <w:p w14:paraId="3BA876B2" w14:textId="77777777" w:rsidR="00E523D0" w:rsidRDefault="00E523D0" w:rsidP="00E523D0">
      <w:pPr>
        <w:ind w:leftChars="0" w:left="358" w:firstLineChars="0" w:firstLine="0"/>
        <w:rPr>
          <w:lang w:val="en-GB"/>
        </w:rPr>
      </w:pPr>
      <w:r w:rsidRPr="00E523D0">
        <w:rPr>
          <w:lang w:val="en-GB"/>
        </w:rPr>
        <w:t>To resolve the issue, we installed an older version of the software on the laptop and downloaded compatible firmware for the flight controller. Once the setup was completed using the earlier software version, the drone was finally able to arm successfully, and moments later, it completed its first flight.</w:t>
      </w:r>
    </w:p>
    <w:p w14:paraId="79180EE8" w14:textId="77777777" w:rsidR="00E523D0" w:rsidRDefault="00E523D0" w:rsidP="00E523D0">
      <w:pPr>
        <w:ind w:leftChars="0" w:left="358" w:firstLineChars="0" w:firstLine="0"/>
        <w:rPr>
          <w:lang w:val="en-GB"/>
        </w:rPr>
      </w:pPr>
    </w:p>
    <w:p w14:paraId="5880332D" w14:textId="150096F5" w:rsidR="00E523D0" w:rsidRDefault="00E523D0" w:rsidP="00E523D0">
      <w:pPr>
        <w:ind w:leftChars="0" w:left="358" w:firstLineChars="0" w:firstLine="0"/>
        <w:rPr>
          <w:lang w:val="en-GB"/>
        </w:rPr>
      </w:pPr>
    </w:p>
    <w:p w14:paraId="6222AED2" w14:textId="0FA0F26C" w:rsidR="00183CFA" w:rsidRPr="00183CFA" w:rsidRDefault="00E921DF" w:rsidP="00183CFA">
      <w:pPr>
        <w:ind w:leftChars="0" w:left="0" w:firstLineChars="0" w:firstLine="358"/>
        <w:rPr>
          <w:b/>
          <w:bCs/>
          <w:lang w:val="en-GB"/>
        </w:rPr>
      </w:pPr>
      <w:r>
        <w:rPr>
          <w:b/>
          <w:bCs/>
          <w:lang w:val="en-GB"/>
        </w:rPr>
        <w:t>4</w:t>
      </w:r>
      <w:r w:rsidR="00183CFA" w:rsidRPr="00183CFA">
        <w:rPr>
          <w:b/>
          <w:bCs/>
          <w:lang w:val="en-GB"/>
        </w:rPr>
        <w:t>. Battery Charging Issue</w:t>
      </w:r>
    </w:p>
    <w:p w14:paraId="6799A832" w14:textId="77777777" w:rsidR="00183CFA" w:rsidRPr="00183CFA" w:rsidRDefault="00183CFA" w:rsidP="00183CFA">
      <w:pPr>
        <w:ind w:leftChars="0" w:left="0" w:firstLineChars="0" w:firstLine="358"/>
        <w:rPr>
          <w:lang w:val="en-GB"/>
        </w:rPr>
      </w:pPr>
      <w:r w:rsidRPr="00183CFA">
        <w:rPr>
          <w:lang w:val="en-GB"/>
        </w:rPr>
        <w:t>As mentioned in the previous challenge, the troubleshooting process required multiple rounds of battery testing, which involved charging the battery several times. During one of these charging attempts, the XT60 direct-connect adapter broke, making it impossible to charge the battery in the standard way. The adapter either needed to be replaced or repaired through soldering.</w:t>
      </w:r>
    </w:p>
    <w:p w14:paraId="0CD67450" w14:textId="77777777" w:rsidR="00183CFA" w:rsidRPr="00183CFA" w:rsidRDefault="00183CFA" w:rsidP="00183CFA">
      <w:pPr>
        <w:ind w:leftChars="0" w:left="0" w:firstLineChars="0" w:firstLine="358"/>
        <w:rPr>
          <w:lang w:val="en-GB"/>
        </w:rPr>
      </w:pPr>
      <w:r w:rsidRPr="00183CFA">
        <w:rPr>
          <w:lang w:val="en-GB"/>
        </w:rPr>
        <w:t>Unfortunately, the soldering equipment available at the time was too large and imprecise for working with a small connector like the XT60. Attempting to purchase a new adapter was also unsuccessful, as local stores only sold the connector components separately and not as a complete unit.</w:t>
      </w:r>
    </w:p>
    <w:p w14:paraId="1A38D4FE" w14:textId="77777777" w:rsidR="00183CFA" w:rsidRPr="00183CFA" w:rsidRDefault="00183CFA" w:rsidP="00183CFA">
      <w:pPr>
        <w:ind w:leftChars="0" w:left="0" w:firstLineChars="0" w:firstLine="358"/>
        <w:rPr>
          <w:lang w:val="en-GB"/>
        </w:rPr>
      </w:pPr>
      <w:r w:rsidRPr="00183CFA">
        <w:rPr>
          <w:lang w:val="en-GB"/>
        </w:rPr>
        <w:t>To work around this problem, my friends and I devised a temporary but effective solution. As illustrated in the figure below, we manually connected the positive terminal of the battery to the positive terminal of the adapter, and did the same for the negative terminals. This improvised method allowed the battery to be successfully charged and the testing process to continue.</w:t>
      </w:r>
    </w:p>
    <w:p w14:paraId="7AD2750F" w14:textId="088624AE" w:rsidR="00183CFA" w:rsidRDefault="00183CFA" w:rsidP="00DF7D29">
      <w:pPr>
        <w:ind w:leftChars="0" w:left="0" w:firstLineChars="0" w:firstLine="358"/>
        <w:rPr>
          <w:lang w:val="en-GB"/>
        </w:rPr>
      </w:pPr>
      <w:r>
        <w:rPr>
          <w:noProof/>
        </w:rPr>
        <w:drawing>
          <wp:inline distT="0" distB="0" distL="0" distR="0" wp14:anchorId="54AA87A1" wp14:editId="7EF1C78F">
            <wp:extent cx="1676400" cy="2235262"/>
            <wp:effectExtent l="0" t="0" r="0" b="0"/>
            <wp:docPr id="647889957" name="Picture 1" descr="A black and red wire with a yellow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89957" name="Picture 1" descr="A black and red wire with a yellow square&#10;&#10;AI-generated content may be incorrect."/>
                    <pic:cNvPicPr/>
                  </pic:nvPicPr>
                  <pic:blipFill>
                    <a:blip r:embed="rId68"/>
                    <a:stretch>
                      <a:fillRect/>
                    </a:stretch>
                  </pic:blipFill>
                  <pic:spPr>
                    <a:xfrm>
                      <a:off x="0" y="0"/>
                      <a:ext cx="1680976" cy="2241363"/>
                    </a:xfrm>
                    <a:prstGeom prst="rect">
                      <a:avLst/>
                    </a:prstGeom>
                  </pic:spPr>
                </pic:pic>
              </a:graphicData>
            </a:graphic>
          </wp:inline>
        </w:drawing>
      </w:r>
      <w:r>
        <w:rPr>
          <w:lang w:val="en-GB"/>
        </w:rPr>
        <w:t xml:space="preserve">                                    </w:t>
      </w:r>
      <w:r>
        <w:rPr>
          <w:noProof/>
        </w:rPr>
        <w:drawing>
          <wp:inline distT="0" distB="0" distL="0" distR="0" wp14:anchorId="57468F56" wp14:editId="5AC2D63E">
            <wp:extent cx="2165350" cy="2165350"/>
            <wp:effectExtent l="0" t="0" r="6350" b="6350"/>
            <wp:docPr id="1828894383" name="Picture 4" descr="XT60 Male to T Dean Female Plug Conversion Connector For Battery &amp; Charger  Robotics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T60 Male to T Dean Female Plug Conversion Connector For Battery &amp; Charger  Robotics Banglades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5350" cy="2165350"/>
                    </a:xfrm>
                    <a:prstGeom prst="rect">
                      <a:avLst/>
                    </a:prstGeom>
                    <a:noFill/>
                    <a:ln>
                      <a:noFill/>
                    </a:ln>
                  </pic:spPr>
                </pic:pic>
              </a:graphicData>
            </a:graphic>
          </wp:inline>
        </w:drawing>
      </w:r>
    </w:p>
    <w:p w14:paraId="67DE7D81" w14:textId="23EF4725" w:rsidR="00183CFA" w:rsidRDefault="00183CFA" w:rsidP="00DF7D29">
      <w:pPr>
        <w:ind w:leftChars="0" w:left="0" w:firstLineChars="0" w:firstLine="358"/>
        <w:rPr>
          <w:lang w:val="en-GB"/>
        </w:rPr>
      </w:pPr>
      <w:r>
        <w:rPr>
          <w:lang w:val="en-GB"/>
        </w:rPr>
        <w:t>Figure(</w:t>
      </w:r>
      <w:r w:rsidR="004B7442">
        <w:rPr>
          <w:lang w:val="en-GB"/>
        </w:rPr>
        <w:t>43</w:t>
      </w:r>
      <w:r>
        <w:rPr>
          <w:lang w:val="en-GB"/>
        </w:rPr>
        <w:t>): engineered a new way to charge</w:t>
      </w:r>
      <w:r>
        <w:rPr>
          <w:lang w:val="en-GB"/>
        </w:rPr>
        <w:tab/>
      </w:r>
      <w:r>
        <w:rPr>
          <w:lang w:val="en-GB"/>
        </w:rPr>
        <w:tab/>
        <w:t>figure(</w:t>
      </w:r>
      <w:r w:rsidR="004B7442">
        <w:rPr>
          <w:lang w:val="en-GB"/>
        </w:rPr>
        <w:t>44</w:t>
      </w:r>
      <w:r>
        <w:rPr>
          <w:lang w:val="en-GB"/>
        </w:rPr>
        <w:t>): XT60 battery adapter</w:t>
      </w:r>
    </w:p>
    <w:p w14:paraId="6EFC5F86" w14:textId="77777777" w:rsidR="00183CFA" w:rsidRDefault="00183CFA" w:rsidP="00DF7D29">
      <w:pPr>
        <w:ind w:leftChars="0" w:left="0" w:firstLineChars="0" w:firstLine="358"/>
        <w:rPr>
          <w:lang w:val="en-GB"/>
        </w:rPr>
      </w:pPr>
    </w:p>
    <w:p w14:paraId="3460C2D9" w14:textId="77777777" w:rsidR="00183CFA" w:rsidRDefault="00183CFA" w:rsidP="00DF7D29">
      <w:pPr>
        <w:ind w:leftChars="0" w:left="0" w:firstLineChars="0" w:firstLine="358"/>
        <w:rPr>
          <w:lang w:val="en-GB"/>
        </w:rPr>
      </w:pPr>
    </w:p>
    <w:p w14:paraId="0512A14A" w14:textId="77777777" w:rsidR="00183CFA" w:rsidRDefault="00183CFA" w:rsidP="00DF7D29">
      <w:pPr>
        <w:ind w:leftChars="0" w:left="0" w:firstLineChars="0" w:firstLine="358"/>
        <w:rPr>
          <w:lang w:val="en-GB"/>
        </w:rPr>
      </w:pPr>
    </w:p>
    <w:p w14:paraId="5421BE26" w14:textId="77777777" w:rsidR="00183CFA" w:rsidRDefault="00183CFA" w:rsidP="00DF7D29">
      <w:pPr>
        <w:ind w:leftChars="0" w:left="0" w:firstLineChars="0" w:firstLine="358"/>
        <w:rPr>
          <w:lang w:val="en-GB"/>
        </w:rPr>
      </w:pPr>
    </w:p>
    <w:p w14:paraId="0C6EFE90" w14:textId="77777777" w:rsidR="00DF7D29" w:rsidRDefault="00DF7D29" w:rsidP="00DF7D29">
      <w:pPr>
        <w:ind w:leftChars="0" w:left="0" w:firstLineChars="0" w:firstLine="358"/>
        <w:rPr>
          <w:lang w:val="en-GB"/>
        </w:rPr>
      </w:pPr>
    </w:p>
    <w:p w14:paraId="56BDC5C9" w14:textId="77777777" w:rsidR="00DF7D29" w:rsidRPr="00DF7D29" w:rsidRDefault="00DF7D29" w:rsidP="00DF7D29">
      <w:pPr>
        <w:ind w:leftChars="0" w:left="0" w:firstLineChars="0" w:firstLine="358"/>
        <w:rPr>
          <w:lang w:val="en-GB"/>
        </w:rPr>
      </w:pPr>
    </w:p>
    <w:p w14:paraId="2D7AD97B" w14:textId="77777777" w:rsidR="00E921DF" w:rsidRPr="00E921DF" w:rsidRDefault="00E921DF" w:rsidP="00E921DF">
      <w:pPr>
        <w:ind w:leftChars="0" w:left="358" w:firstLineChars="0" w:firstLine="0"/>
        <w:rPr>
          <w:b/>
          <w:bCs/>
          <w:lang w:val="en-GB"/>
        </w:rPr>
      </w:pPr>
      <w:r w:rsidRPr="00E921DF">
        <w:rPr>
          <w:b/>
          <w:bCs/>
          <w:lang w:val="en-GB"/>
        </w:rPr>
        <w:t>5. GPS Module Issues</w:t>
      </w:r>
    </w:p>
    <w:p w14:paraId="40BD8E93" w14:textId="77777777" w:rsidR="00830E3C" w:rsidRPr="00830E3C" w:rsidRDefault="00830E3C" w:rsidP="00830E3C">
      <w:pPr>
        <w:ind w:leftChars="0" w:left="358" w:firstLineChars="0" w:firstLine="0"/>
        <w:rPr>
          <w:lang w:val="en-GB"/>
        </w:rPr>
      </w:pPr>
      <w:r w:rsidRPr="00830E3C">
        <w:rPr>
          <w:lang w:val="en-GB"/>
        </w:rPr>
        <w:t>nitially, I encountered a significant issue with the GPS sensor. Despite numerous attempts over the course of three consecutive days, the sensor consistently failed to provide accurate directional data or establish a stable connection. This malfunction was also one of the contributing factors to the persistent “Pre-Arm Failed” error.</w:t>
      </w:r>
    </w:p>
    <w:p w14:paraId="43137538" w14:textId="77777777" w:rsidR="00830E3C" w:rsidRDefault="00830E3C" w:rsidP="00830E3C">
      <w:pPr>
        <w:ind w:leftChars="0" w:left="358" w:firstLineChars="0" w:firstLine="0"/>
        <w:rPr>
          <w:lang w:val="en-GB"/>
        </w:rPr>
      </w:pPr>
      <w:r w:rsidRPr="00830E3C">
        <w:rPr>
          <w:lang w:val="en-GB"/>
        </w:rPr>
        <w:t>I tested the sensor in various positions and environments, but it did not respond correctly or acquire a proper GPS lock. After exhausting all possible troubleshooting steps, I consulted with my professor, who provided me with a replacement GPS unit. Remarkably, the new sensor established a stable connection and accurate positioning within just a few seconds, resolving the issue completely.</w:t>
      </w:r>
    </w:p>
    <w:p w14:paraId="5EB0D22A" w14:textId="77777777" w:rsidR="008616D7" w:rsidRDefault="008616D7" w:rsidP="00830E3C">
      <w:pPr>
        <w:ind w:leftChars="0" w:left="358" w:firstLineChars="0" w:firstLine="0"/>
        <w:rPr>
          <w:lang w:val="en-GB"/>
        </w:rPr>
      </w:pPr>
    </w:p>
    <w:p w14:paraId="5C13F039" w14:textId="4FA974E2" w:rsidR="008616D7" w:rsidRPr="008616D7" w:rsidRDefault="008616D7" w:rsidP="008616D7">
      <w:pPr>
        <w:ind w:leftChars="0" w:left="358" w:firstLineChars="0" w:firstLine="0"/>
        <w:rPr>
          <w:b/>
          <w:bCs/>
          <w:lang w:val="en-GB"/>
        </w:rPr>
      </w:pPr>
      <w:r>
        <w:rPr>
          <w:b/>
          <w:bCs/>
        </w:rPr>
        <w:t xml:space="preserve">6. </w:t>
      </w:r>
      <w:r w:rsidRPr="008616D7">
        <w:rPr>
          <w:b/>
          <w:bCs/>
        </w:rPr>
        <w:t>Mismatched Motor KV Ratings Leading to Power Imbalance</w:t>
      </w:r>
    </w:p>
    <w:p w14:paraId="4CE7EB59" w14:textId="77777777" w:rsidR="008616D7" w:rsidRPr="008616D7" w:rsidRDefault="008616D7" w:rsidP="008616D7">
      <w:pPr>
        <w:ind w:leftChars="0" w:left="358" w:firstLineChars="0" w:firstLine="0"/>
        <w:rPr>
          <w:lang w:val="en-GB"/>
        </w:rPr>
      </w:pPr>
      <w:r>
        <w:rPr>
          <w:lang w:val="en-GB"/>
        </w:rPr>
        <w:tab/>
      </w:r>
      <w:r w:rsidRPr="008616D7">
        <w:rPr>
          <w:lang w:val="en-GB"/>
        </w:rPr>
        <w:t>During the third test phase, a critical issue was discovered that caused the drone to lose control and crash violently. Although I was told that all motors were identical when they were given to me, it was later revealed that:</w:t>
      </w:r>
    </w:p>
    <w:p w14:paraId="783C84AE" w14:textId="77777777" w:rsidR="008616D7" w:rsidRPr="008616D7" w:rsidRDefault="008616D7" w:rsidP="008616D7">
      <w:pPr>
        <w:numPr>
          <w:ilvl w:val="0"/>
          <w:numId w:val="41"/>
        </w:numPr>
        <w:ind w:leftChars="0" w:firstLineChars="0"/>
        <w:rPr>
          <w:lang w:val="en-GB"/>
        </w:rPr>
      </w:pPr>
      <w:r w:rsidRPr="008616D7">
        <w:rPr>
          <w:b/>
          <w:bCs/>
          <w:lang w:val="en-GB"/>
        </w:rPr>
        <w:t>One motor had a KV rating of 1800</w:t>
      </w:r>
      <w:r w:rsidRPr="008616D7">
        <w:rPr>
          <w:lang w:val="en-GB"/>
        </w:rPr>
        <w:t xml:space="preserve">, while the other three were </w:t>
      </w:r>
      <w:r w:rsidRPr="008616D7">
        <w:rPr>
          <w:b/>
          <w:bCs/>
          <w:lang w:val="en-GB"/>
        </w:rPr>
        <w:t>1400 KV</w:t>
      </w:r>
      <w:r w:rsidRPr="008616D7">
        <w:rPr>
          <w:lang w:val="en-GB"/>
        </w:rPr>
        <w:t>.</w:t>
      </w:r>
    </w:p>
    <w:p w14:paraId="44BAEEC3" w14:textId="77777777" w:rsidR="008616D7" w:rsidRPr="008616D7" w:rsidRDefault="008616D7" w:rsidP="008616D7">
      <w:pPr>
        <w:numPr>
          <w:ilvl w:val="0"/>
          <w:numId w:val="41"/>
        </w:numPr>
        <w:ind w:leftChars="0" w:firstLineChars="0"/>
        <w:rPr>
          <w:lang w:val="en-GB"/>
        </w:rPr>
      </w:pPr>
      <w:r w:rsidRPr="008616D7">
        <w:rPr>
          <w:lang w:val="en-GB"/>
        </w:rPr>
        <w:t xml:space="preserve">This mismatch caused </w:t>
      </w:r>
      <w:r w:rsidRPr="008616D7">
        <w:rPr>
          <w:b/>
          <w:bCs/>
          <w:lang w:val="en-GB"/>
        </w:rPr>
        <w:t>significant thrust imbalance</w:t>
      </w:r>
      <w:r w:rsidRPr="008616D7">
        <w:rPr>
          <w:lang w:val="en-GB"/>
        </w:rPr>
        <w:t>, leading the drone to flip uncontrollably upon takeoff.</w:t>
      </w:r>
    </w:p>
    <w:p w14:paraId="526689E0" w14:textId="77777777" w:rsidR="008616D7" w:rsidRPr="008616D7" w:rsidRDefault="008616D7" w:rsidP="008616D7">
      <w:pPr>
        <w:ind w:leftChars="0" w:left="358" w:firstLineChars="0" w:firstLine="0"/>
        <w:rPr>
          <w:lang w:val="en-GB"/>
        </w:rPr>
      </w:pPr>
      <w:r w:rsidRPr="008616D7">
        <w:rPr>
          <w:lang w:val="en-GB"/>
        </w:rPr>
        <w:t>Because the difference was not visually obvious and I had trusted the information provided, I initially overlooked verifying the motor specifications. This mistake resulted in:</w:t>
      </w:r>
    </w:p>
    <w:p w14:paraId="42C44AD0" w14:textId="77777777" w:rsidR="008616D7" w:rsidRPr="008616D7" w:rsidRDefault="008616D7" w:rsidP="008616D7">
      <w:pPr>
        <w:numPr>
          <w:ilvl w:val="0"/>
          <w:numId w:val="42"/>
        </w:numPr>
        <w:ind w:leftChars="0" w:firstLineChars="0"/>
        <w:rPr>
          <w:lang w:val="en-GB"/>
        </w:rPr>
      </w:pPr>
      <w:r w:rsidRPr="008616D7">
        <w:rPr>
          <w:b/>
          <w:bCs/>
          <w:lang w:val="en-GB"/>
        </w:rPr>
        <w:t>Destruction of three motors and all propellers</w:t>
      </w:r>
      <w:r w:rsidRPr="008616D7">
        <w:rPr>
          <w:lang w:val="en-GB"/>
        </w:rPr>
        <w:t>,</w:t>
      </w:r>
    </w:p>
    <w:p w14:paraId="7F76F1BD" w14:textId="77777777" w:rsidR="008616D7" w:rsidRPr="008616D7" w:rsidRDefault="008616D7" w:rsidP="008616D7">
      <w:pPr>
        <w:numPr>
          <w:ilvl w:val="0"/>
          <w:numId w:val="42"/>
        </w:numPr>
        <w:ind w:leftChars="0" w:firstLineChars="0"/>
        <w:rPr>
          <w:lang w:val="en-GB"/>
        </w:rPr>
      </w:pPr>
      <w:r w:rsidRPr="008616D7">
        <w:rPr>
          <w:b/>
          <w:bCs/>
          <w:lang w:val="en-GB"/>
        </w:rPr>
        <w:t>Minor physical injury</w:t>
      </w:r>
      <w:r w:rsidRPr="008616D7">
        <w:rPr>
          <w:lang w:val="en-GB"/>
        </w:rPr>
        <w:t>,</w:t>
      </w:r>
    </w:p>
    <w:p w14:paraId="1124DA3F" w14:textId="77777777" w:rsidR="008616D7" w:rsidRPr="008616D7" w:rsidRDefault="008616D7" w:rsidP="008616D7">
      <w:pPr>
        <w:numPr>
          <w:ilvl w:val="0"/>
          <w:numId w:val="42"/>
        </w:numPr>
        <w:ind w:leftChars="0" w:firstLineChars="0"/>
        <w:rPr>
          <w:lang w:val="en-GB"/>
        </w:rPr>
      </w:pPr>
      <w:r w:rsidRPr="008616D7">
        <w:rPr>
          <w:lang w:val="en-GB"/>
        </w:rPr>
        <w:t xml:space="preserve">And a </w:t>
      </w:r>
      <w:r w:rsidRPr="008616D7">
        <w:rPr>
          <w:b/>
          <w:bCs/>
          <w:lang w:val="en-GB"/>
        </w:rPr>
        <w:t>one-week delay</w:t>
      </w:r>
      <w:r w:rsidRPr="008616D7">
        <w:rPr>
          <w:lang w:val="en-GB"/>
        </w:rPr>
        <w:t xml:space="preserve"> due to full hardware replacements and re-soldering.</w:t>
      </w:r>
    </w:p>
    <w:p w14:paraId="4DD55CA8" w14:textId="77777777" w:rsidR="008616D7" w:rsidRPr="008616D7" w:rsidRDefault="008616D7" w:rsidP="008616D7">
      <w:pPr>
        <w:ind w:leftChars="0" w:left="358" w:firstLineChars="0" w:firstLine="0"/>
        <w:rPr>
          <w:lang w:val="en-GB"/>
        </w:rPr>
      </w:pPr>
      <w:r w:rsidRPr="008616D7">
        <w:rPr>
          <w:b/>
          <w:bCs/>
          <w:lang w:val="en-GB"/>
        </w:rPr>
        <w:t>Lesson learned:</w:t>
      </w:r>
      <w:r w:rsidRPr="008616D7">
        <w:rPr>
          <w:lang w:val="en-GB"/>
        </w:rPr>
        <w:t xml:space="preserve"> Never assume pre-supplied components are fully compatible. Verifying technical specs individually is essential to prevent performance and safety failures.</w:t>
      </w:r>
    </w:p>
    <w:p w14:paraId="1F04D042" w14:textId="0D507499" w:rsidR="00E523D0" w:rsidRDefault="00E523D0" w:rsidP="00E523D0">
      <w:pPr>
        <w:ind w:leftChars="0" w:left="358" w:firstLineChars="0" w:firstLine="0"/>
        <w:rPr>
          <w:lang w:val="en-GB"/>
        </w:rPr>
      </w:pPr>
    </w:p>
    <w:p w14:paraId="6908314A" w14:textId="77777777" w:rsidR="00E523D0" w:rsidRDefault="00E523D0" w:rsidP="00E523D0">
      <w:pPr>
        <w:ind w:leftChars="0" w:left="358" w:firstLineChars="0" w:firstLine="0"/>
        <w:rPr>
          <w:lang w:val="en-GB"/>
        </w:rPr>
      </w:pPr>
    </w:p>
    <w:p w14:paraId="1418E83E" w14:textId="77777777" w:rsidR="00E523D0" w:rsidRDefault="00E523D0" w:rsidP="00E523D0">
      <w:pPr>
        <w:ind w:leftChars="0" w:left="358" w:firstLineChars="0" w:firstLine="0"/>
        <w:rPr>
          <w:lang w:val="en-GB"/>
        </w:rPr>
      </w:pPr>
    </w:p>
    <w:p w14:paraId="7A6BAA76" w14:textId="77777777" w:rsidR="00E523D0" w:rsidRDefault="00E523D0" w:rsidP="00E523D0">
      <w:pPr>
        <w:ind w:leftChars="0" w:left="358" w:firstLineChars="0" w:firstLine="0"/>
        <w:rPr>
          <w:lang w:val="en-GB"/>
        </w:rPr>
      </w:pPr>
    </w:p>
    <w:p w14:paraId="7B7FE605" w14:textId="77777777" w:rsidR="00D06623" w:rsidRDefault="00D06623" w:rsidP="00E523D0">
      <w:pPr>
        <w:ind w:leftChars="0" w:left="358" w:firstLineChars="0" w:firstLine="0"/>
        <w:rPr>
          <w:lang w:val="en-GB"/>
        </w:rPr>
      </w:pPr>
    </w:p>
    <w:p w14:paraId="47CEB0A5" w14:textId="77777777" w:rsidR="00D06623" w:rsidRDefault="00D06623" w:rsidP="00E523D0">
      <w:pPr>
        <w:ind w:leftChars="0" w:left="358" w:firstLineChars="0" w:firstLine="0"/>
        <w:rPr>
          <w:lang w:val="en-GB"/>
        </w:rPr>
      </w:pPr>
    </w:p>
    <w:p w14:paraId="54F82009" w14:textId="77777777" w:rsidR="00D06623" w:rsidRDefault="00D06623" w:rsidP="00E523D0">
      <w:pPr>
        <w:ind w:leftChars="0" w:left="358" w:firstLineChars="0" w:firstLine="0"/>
        <w:rPr>
          <w:lang w:val="en-GB"/>
        </w:rPr>
      </w:pPr>
    </w:p>
    <w:p w14:paraId="7F4FED42" w14:textId="384DE859" w:rsidR="00D06623" w:rsidRPr="00D06623" w:rsidRDefault="00D06623" w:rsidP="00D06623">
      <w:pPr>
        <w:pStyle w:val="ListParagraph"/>
        <w:numPr>
          <w:ilvl w:val="0"/>
          <w:numId w:val="12"/>
        </w:numPr>
        <w:ind w:leftChars="0" w:firstLineChars="0"/>
        <w:rPr>
          <w:b/>
          <w:bCs/>
          <w:lang w:val="en-GB"/>
        </w:rPr>
      </w:pPr>
      <w:r w:rsidRPr="00D06623">
        <w:rPr>
          <w:b/>
          <w:bCs/>
          <w:lang w:val="en-GB"/>
        </w:rPr>
        <w:t>Component Inconsistency and Motor Numbering Errors During Initial Assembly:</w:t>
      </w:r>
    </w:p>
    <w:p w14:paraId="27A88ABB" w14:textId="454D9D6D" w:rsidR="00D06623" w:rsidRPr="00D06623" w:rsidRDefault="00D06623" w:rsidP="00D06623">
      <w:pPr>
        <w:pStyle w:val="ListParagraph"/>
        <w:ind w:leftChars="0" w:firstLineChars="0" w:firstLine="0"/>
        <w:rPr>
          <w:lang w:val="en-GB"/>
        </w:rPr>
      </w:pPr>
      <w:r w:rsidRPr="00D06623">
        <w:rPr>
          <w:lang w:val="en-GB"/>
        </w:rPr>
        <w:br/>
        <w:t xml:space="preserve">Before reaching the first testing phase, I encountered significant hardware issues during the initial build. While soldering the motors to their respective ESCs, I mistakenly misnumbered the motor connections. This error led to incorrect motor assignments, which required me to </w:t>
      </w:r>
      <w:r w:rsidRPr="00D06623">
        <w:rPr>
          <w:b/>
          <w:bCs/>
          <w:lang w:val="en-GB"/>
        </w:rPr>
        <w:t>redo the entire wiring process from the beginning</w:t>
      </w:r>
      <w:r w:rsidRPr="00D06623">
        <w:rPr>
          <w:lang w:val="en-GB"/>
        </w:rPr>
        <w:t>.</w:t>
      </w:r>
    </w:p>
    <w:p w14:paraId="07DEFA83" w14:textId="77777777" w:rsidR="00D06623" w:rsidRPr="00D06623" w:rsidRDefault="00D06623" w:rsidP="00D06623">
      <w:pPr>
        <w:ind w:leftChars="0" w:left="720" w:firstLineChars="0" w:firstLine="0"/>
        <w:rPr>
          <w:lang w:val="en-GB"/>
        </w:rPr>
      </w:pPr>
      <w:r w:rsidRPr="00D06623">
        <w:rPr>
          <w:lang w:val="en-GB"/>
        </w:rPr>
        <w:t xml:space="preserve">Additionally, I discovered that the provided components included </w:t>
      </w:r>
      <w:r w:rsidRPr="00D06623">
        <w:rPr>
          <w:b/>
          <w:bCs/>
          <w:lang w:val="en-GB"/>
        </w:rPr>
        <w:t>two different types of ESCs and two types of motors</w:t>
      </w:r>
      <w:r w:rsidRPr="00D06623">
        <w:rPr>
          <w:lang w:val="en-GB"/>
        </w:rPr>
        <w:t>, one of which had a different KV rating (1800 KV vs. 1400 KV). To avoid power imbalance and ensure stability, I had to replace all motors and ESCs with matching, compatible units before proceeding to Test Phase 1.</w:t>
      </w:r>
    </w:p>
    <w:p w14:paraId="48358A2A" w14:textId="77777777" w:rsidR="00E523D0" w:rsidRDefault="00E523D0" w:rsidP="00E523D0">
      <w:pPr>
        <w:ind w:leftChars="0" w:left="358" w:firstLineChars="0" w:firstLine="0"/>
        <w:rPr>
          <w:lang w:val="en-GB"/>
        </w:rPr>
      </w:pPr>
    </w:p>
    <w:p w14:paraId="76FE40CB" w14:textId="77777777" w:rsidR="00E523D0" w:rsidRDefault="00E523D0" w:rsidP="00E523D0">
      <w:pPr>
        <w:ind w:leftChars="0" w:left="358" w:firstLineChars="0" w:firstLine="0"/>
        <w:rPr>
          <w:lang w:val="en-GB"/>
        </w:rPr>
      </w:pPr>
    </w:p>
    <w:p w14:paraId="4FBEEF54" w14:textId="77777777" w:rsidR="00E523D0" w:rsidRDefault="00E523D0" w:rsidP="00E523D0">
      <w:pPr>
        <w:ind w:leftChars="0" w:left="358" w:firstLineChars="0" w:firstLine="0"/>
        <w:rPr>
          <w:lang w:val="en-GB"/>
        </w:rPr>
      </w:pPr>
    </w:p>
    <w:p w14:paraId="21A4C595" w14:textId="77777777" w:rsidR="00E523D0" w:rsidRDefault="00E523D0" w:rsidP="00E523D0">
      <w:pPr>
        <w:ind w:leftChars="0" w:left="358" w:firstLineChars="0" w:firstLine="0"/>
        <w:rPr>
          <w:lang w:val="en-GB"/>
        </w:rPr>
      </w:pPr>
    </w:p>
    <w:p w14:paraId="3671F011" w14:textId="77777777" w:rsidR="00E523D0" w:rsidRDefault="00E523D0" w:rsidP="00E523D0">
      <w:pPr>
        <w:ind w:leftChars="0" w:left="358" w:firstLineChars="0" w:firstLine="0"/>
        <w:rPr>
          <w:lang w:val="en-GB"/>
        </w:rPr>
      </w:pPr>
    </w:p>
    <w:p w14:paraId="233E8DDB" w14:textId="77777777" w:rsidR="00E523D0" w:rsidRDefault="00E523D0" w:rsidP="00E523D0">
      <w:pPr>
        <w:ind w:leftChars="0" w:left="358" w:firstLineChars="0" w:firstLine="0"/>
        <w:rPr>
          <w:lang w:val="en-GB"/>
        </w:rPr>
      </w:pPr>
    </w:p>
    <w:p w14:paraId="4C655018" w14:textId="77777777" w:rsidR="00E523D0" w:rsidRDefault="00E523D0" w:rsidP="00E523D0">
      <w:pPr>
        <w:ind w:leftChars="0" w:left="358" w:firstLineChars="0" w:firstLine="0"/>
        <w:rPr>
          <w:lang w:val="en-GB"/>
        </w:rPr>
      </w:pPr>
    </w:p>
    <w:p w14:paraId="56EE8D47" w14:textId="77777777" w:rsidR="00E523D0" w:rsidRDefault="00E523D0" w:rsidP="00E523D0">
      <w:pPr>
        <w:ind w:leftChars="0" w:left="358" w:firstLineChars="0" w:firstLine="0"/>
        <w:rPr>
          <w:lang w:val="en-GB"/>
        </w:rPr>
      </w:pPr>
    </w:p>
    <w:p w14:paraId="0372E194" w14:textId="77777777" w:rsidR="00E523D0" w:rsidRDefault="00E523D0" w:rsidP="00E523D0">
      <w:pPr>
        <w:ind w:leftChars="0" w:left="358" w:firstLineChars="0" w:firstLine="0"/>
        <w:rPr>
          <w:lang w:val="en-GB"/>
        </w:rPr>
      </w:pPr>
    </w:p>
    <w:p w14:paraId="06161D9E" w14:textId="77777777" w:rsidR="00E523D0" w:rsidRDefault="00E523D0" w:rsidP="00E523D0">
      <w:pPr>
        <w:ind w:leftChars="0" w:left="358" w:firstLineChars="0" w:firstLine="0"/>
        <w:rPr>
          <w:lang w:val="en-GB"/>
        </w:rPr>
      </w:pPr>
    </w:p>
    <w:p w14:paraId="1A0C57D4" w14:textId="77777777" w:rsidR="00E523D0" w:rsidRDefault="00E523D0" w:rsidP="00E523D0">
      <w:pPr>
        <w:ind w:leftChars="0" w:left="358" w:firstLineChars="0" w:firstLine="0"/>
        <w:rPr>
          <w:lang w:val="en-GB"/>
        </w:rPr>
      </w:pPr>
    </w:p>
    <w:p w14:paraId="0D8C943E" w14:textId="77777777" w:rsidR="00E523D0" w:rsidRDefault="00E523D0" w:rsidP="00E523D0">
      <w:pPr>
        <w:ind w:leftChars="0" w:left="358" w:firstLineChars="0" w:firstLine="0"/>
        <w:rPr>
          <w:lang w:val="en-GB"/>
        </w:rPr>
      </w:pPr>
    </w:p>
    <w:p w14:paraId="0D6B16CC" w14:textId="77777777" w:rsidR="00E523D0" w:rsidRDefault="00E523D0" w:rsidP="00E523D0">
      <w:pPr>
        <w:ind w:leftChars="0" w:left="358" w:firstLineChars="0" w:firstLine="0"/>
        <w:rPr>
          <w:lang w:val="en-GB"/>
        </w:rPr>
      </w:pPr>
    </w:p>
    <w:p w14:paraId="69B91429" w14:textId="77777777" w:rsidR="00E523D0" w:rsidRDefault="00E523D0" w:rsidP="00E523D0">
      <w:pPr>
        <w:ind w:leftChars="0" w:left="358" w:firstLineChars="0" w:firstLine="0"/>
        <w:rPr>
          <w:lang w:val="en-GB"/>
        </w:rPr>
      </w:pPr>
    </w:p>
    <w:p w14:paraId="57E0150D" w14:textId="77777777" w:rsidR="00E523D0" w:rsidRDefault="00E523D0" w:rsidP="00E523D0">
      <w:pPr>
        <w:ind w:leftChars="0" w:left="358" w:firstLineChars="0" w:firstLine="0"/>
        <w:rPr>
          <w:lang w:val="en-GB"/>
        </w:rPr>
      </w:pPr>
    </w:p>
    <w:p w14:paraId="3B250005" w14:textId="77777777" w:rsidR="00E523D0" w:rsidRDefault="00E523D0" w:rsidP="00E523D0">
      <w:pPr>
        <w:ind w:leftChars="0" w:left="358" w:firstLineChars="0" w:firstLine="0"/>
        <w:rPr>
          <w:lang w:val="en-GB"/>
        </w:rPr>
      </w:pPr>
    </w:p>
    <w:p w14:paraId="33F95DCB" w14:textId="77777777" w:rsidR="00E523D0" w:rsidRDefault="00E523D0" w:rsidP="00E523D0">
      <w:pPr>
        <w:ind w:leftChars="0" w:left="358" w:firstLineChars="0" w:firstLine="0"/>
        <w:rPr>
          <w:lang w:val="en-GB"/>
        </w:rPr>
      </w:pPr>
    </w:p>
    <w:p w14:paraId="2DE90C11" w14:textId="77777777" w:rsidR="00E523D0" w:rsidRPr="00E523D0" w:rsidRDefault="00E523D0" w:rsidP="00E523D0">
      <w:pPr>
        <w:ind w:leftChars="0" w:left="358" w:firstLineChars="0" w:firstLine="0"/>
        <w:rPr>
          <w:lang w:val="en-GB"/>
        </w:rPr>
      </w:pPr>
    </w:p>
    <w:p w14:paraId="35B73F79" w14:textId="77777777" w:rsidR="00E523D0" w:rsidRDefault="00E523D0" w:rsidP="00815226">
      <w:pPr>
        <w:ind w:leftChars="0" w:left="358" w:firstLineChars="0" w:firstLine="0"/>
      </w:pPr>
    </w:p>
    <w:p w14:paraId="7F53A2A6" w14:textId="77777777" w:rsidR="006C2F1A" w:rsidRDefault="006C2F1A">
      <w:pPr>
        <w:ind w:left="0" w:hanging="2"/>
      </w:pPr>
    </w:p>
    <w:p w14:paraId="5793620D" w14:textId="77777777" w:rsidR="00A9410E" w:rsidRDefault="00A9410E">
      <w:pPr>
        <w:ind w:left="0" w:hanging="2"/>
      </w:pPr>
    </w:p>
    <w:p w14:paraId="56462129" w14:textId="77777777" w:rsidR="00A9410E" w:rsidRDefault="00A9410E">
      <w:pPr>
        <w:ind w:left="0" w:hanging="2"/>
      </w:pPr>
    </w:p>
    <w:p w14:paraId="63DFDC19" w14:textId="77777777" w:rsidR="00A9410E" w:rsidRDefault="00A9410E">
      <w:pPr>
        <w:ind w:left="0" w:hanging="2"/>
      </w:pPr>
    </w:p>
    <w:p w14:paraId="3E2A5E8C" w14:textId="77777777" w:rsidR="00A9410E" w:rsidRDefault="00A9410E">
      <w:pPr>
        <w:ind w:left="0" w:hanging="2"/>
      </w:pPr>
    </w:p>
    <w:p w14:paraId="36B87E00" w14:textId="77777777" w:rsidR="00A9410E" w:rsidRDefault="00A9410E">
      <w:pPr>
        <w:ind w:left="0" w:hanging="2"/>
      </w:pPr>
    </w:p>
    <w:p w14:paraId="01E6AFB3" w14:textId="77777777" w:rsidR="00A9410E" w:rsidRDefault="00A9410E">
      <w:pPr>
        <w:ind w:left="0" w:hanging="2"/>
      </w:pPr>
    </w:p>
    <w:p w14:paraId="34A6BC0E" w14:textId="77777777" w:rsidR="00A9410E" w:rsidRDefault="00A9410E">
      <w:pPr>
        <w:ind w:left="0" w:hanging="2"/>
      </w:pPr>
    </w:p>
    <w:p w14:paraId="5B595EA1" w14:textId="77777777" w:rsidR="00A9410E" w:rsidRDefault="00A9410E">
      <w:pPr>
        <w:ind w:left="0" w:hanging="2"/>
      </w:pPr>
    </w:p>
    <w:p w14:paraId="4D6B2333" w14:textId="77777777" w:rsidR="00A9410E" w:rsidRDefault="00A9410E">
      <w:pPr>
        <w:ind w:left="0" w:hanging="2"/>
      </w:pPr>
    </w:p>
    <w:p w14:paraId="7CBD173B" w14:textId="77777777" w:rsidR="00A9410E" w:rsidRDefault="00A9410E">
      <w:pPr>
        <w:ind w:left="0" w:hanging="2"/>
      </w:pPr>
    </w:p>
    <w:p w14:paraId="5FDE5216" w14:textId="77777777" w:rsidR="00A9410E" w:rsidRDefault="00A9410E">
      <w:pPr>
        <w:ind w:left="0" w:hanging="2"/>
      </w:pPr>
    </w:p>
    <w:p w14:paraId="2E440982" w14:textId="77777777" w:rsidR="006C2F1A" w:rsidRDefault="006C2F1A">
      <w:pPr>
        <w:ind w:left="0" w:hanging="2"/>
      </w:pPr>
    </w:p>
    <w:p w14:paraId="03ADDBB1" w14:textId="77777777" w:rsidR="006C2F1A" w:rsidRDefault="006C2F1A">
      <w:pPr>
        <w:ind w:left="0" w:hanging="2"/>
      </w:pPr>
    </w:p>
    <w:p w14:paraId="7063682F" w14:textId="77777777" w:rsidR="006C2F1A" w:rsidRDefault="006C2F1A">
      <w:pPr>
        <w:ind w:left="0" w:hanging="2"/>
      </w:pPr>
    </w:p>
    <w:p w14:paraId="258294C8" w14:textId="77777777" w:rsidR="006C2F1A" w:rsidRDefault="006C2F1A">
      <w:pPr>
        <w:ind w:left="0" w:hanging="2"/>
      </w:pPr>
    </w:p>
    <w:p w14:paraId="1A0F0A0C" w14:textId="77777777" w:rsidR="006C2F1A" w:rsidRDefault="006C2F1A">
      <w:pPr>
        <w:ind w:left="0" w:hanging="2"/>
      </w:pPr>
    </w:p>
    <w:p w14:paraId="50BE3089" w14:textId="77777777" w:rsidR="00D06623" w:rsidRDefault="00D06623">
      <w:pPr>
        <w:ind w:left="0" w:hanging="2"/>
      </w:pPr>
    </w:p>
    <w:p w14:paraId="07CA723B" w14:textId="77777777" w:rsidR="00D06623" w:rsidRDefault="00D06623">
      <w:pPr>
        <w:ind w:left="0" w:hanging="2"/>
      </w:pPr>
    </w:p>
    <w:p w14:paraId="44B9760B" w14:textId="77777777" w:rsidR="00D06623" w:rsidRDefault="00D06623">
      <w:pPr>
        <w:ind w:left="0" w:hanging="2"/>
      </w:pPr>
    </w:p>
    <w:p w14:paraId="024029D5" w14:textId="77777777" w:rsidR="00D06623" w:rsidRDefault="00D06623">
      <w:pPr>
        <w:ind w:left="0" w:hanging="2"/>
      </w:pPr>
    </w:p>
    <w:p w14:paraId="529084D6" w14:textId="77777777" w:rsidR="00D06623" w:rsidRDefault="00D06623">
      <w:pPr>
        <w:ind w:left="0" w:hanging="2"/>
      </w:pPr>
    </w:p>
    <w:p w14:paraId="33F2CED7" w14:textId="77777777" w:rsidR="00972FF1" w:rsidRDefault="00000000">
      <w:pPr>
        <w:ind w:left="3" w:hanging="5"/>
        <w:rPr>
          <w:b/>
          <w:sz w:val="44"/>
          <w:szCs w:val="44"/>
        </w:rPr>
      </w:pPr>
      <w:r>
        <w:rPr>
          <w:b/>
          <w:sz w:val="48"/>
          <w:szCs w:val="48"/>
        </w:rPr>
        <w:t>Conclusion and Discussion</w:t>
      </w:r>
    </w:p>
    <w:p w14:paraId="182CCD1C" w14:textId="77777777" w:rsidR="00E62877" w:rsidRDefault="00E62877">
      <w:pPr>
        <w:ind w:left="0" w:hanging="2"/>
      </w:pPr>
    </w:p>
    <w:p w14:paraId="0A1B0154" w14:textId="0F8DDCFC" w:rsidR="00311DA6" w:rsidRDefault="00E62877" w:rsidP="00311DA6">
      <w:pPr>
        <w:ind w:leftChars="0" w:left="0" w:firstLineChars="0" w:firstLine="720"/>
      </w:pPr>
      <w:r>
        <w:t>In conclusion</w:t>
      </w:r>
      <w:r w:rsidR="000C23CF">
        <w:t>,</w:t>
      </w:r>
      <w:r>
        <w:t xml:space="preserve"> the drone has so many applications and designs and the drone can be designed using 1 motor,2 motors, 3 motors, 4 motors as used in this project, 6 motors</w:t>
      </w:r>
      <w:r w:rsidR="000C23CF">
        <w:t>,</w:t>
      </w:r>
      <w:r>
        <w:t xml:space="preserve"> and 8 motors each number of motors </w:t>
      </w:r>
      <w:r w:rsidR="000C23CF">
        <w:t>has</w:t>
      </w:r>
      <w:r>
        <w:t xml:space="preserve"> different applica</w:t>
      </w:r>
      <w:r w:rsidR="00311DA6">
        <w:t xml:space="preserve">tions different than the application mentioned in this report, papers and studies were implemented in the report and got a whole chapter for themselves in some points. </w:t>
      </w:r>
    </w:p>
    <w:p w14:paraId="06AE67EA" w14:textId="15A1CDB2" w:rsidR="00311DA6" w:rsidRPr="00311DA6" w:rsidRDefault="00311DA6" w:rsidP="00311DA6">
      <w:pPr>
        <w:ind w:left="0" w:hanging="2"/>
        <w:rPr>
          <w:lang w:val="en-GB"/>
        </w:rPr>
      </w:pPr>
      <w:r>
        <w:t xml:space="preserve"> </w:t>
      </w:r>
      <w:r>
        <w:tab/>
      </w:r>
      <w:r w:rsidRPr="00311DA6">
        <w:rPr>
          <w:lang w:val="en-GB"/>
        </w:rPr>
        <w:t>This report presents the design, development, and partial implementation of a UAV quadcopter. The report demonstrates a strong foundation in robotics and software engineering principles, incorporating detailed explanations of the hardware and software components required to build an autonomous drone. By utilizing advanced components such as brushless motors, ESCs, and a Pixhawk 2.4.8 flight controller, the project achieves a functional and scalable framework for further enhancement.</w:t>
      </w:r>
    </w:p>
    <w:p w14:paraId="6BD52A3C" w14:textId="77777777" w:rsidR="00311DA6" w:rsidRPr="00311DA6" w:rsidRDefault="00311DA6" w:rsidP="00311DA6">
      <w:pPr>
        <w:ind w:leftChars="0" w:left="0" w:firstLineChars="0" w:firstLine="720"/>
        <w:rPr>
          <w:lang w:val="en-GB"/>
        </w:rPr>
      </w:pPr>
      <w:r w:rsidRPr="00311DA6">
        <w:rPr>
          <w:lang w:val="en-GB"/>
        </w:rPr>
        <w:t>The design process has been methodically documented, from assembling the frame to integrating flight controllers and communication systems. Key technical aspects, including thrust calculations, stability mechanisms, and aerodynamic considerations, are thoroughly addressed, showcasing the application of theoretical knowledge to practical engineering challenges.</w:t>
      </w:r>
    </w:p>
    <w:p w14:paraId="7118891C" w14:textId="488FEA15" w:rsidR="00972FF1" w:rsidRPr="00311DA6" w:rsidRDefault="00311DA6" w:rsidP="00311DA6">
      <w:pPr>
        <w:ind w:leftChars="0" w:left="0" w:firstLineChars="0" w:firstLine="720"/>
        <w:rPr>
          <w:lang w:val="en-GB"/>
        </w:rPr>
      </w:pPr>
      <w:r w:rsidRPr="00311DA6">
        <w:rPr>
          <w:lang w:val="en-GB"/>
        </w:rPr>
        <w:t xml:space="preserve">However, due to time constraints, the project remains incomplete in terms of testing and final validation. </w:t>
      </w:r>
      <w:r>
        <w:rPr>
          <w:lang w:val="en-GB"/>
        </w:rPr>
        <w:t>The next semester will</w:t>
      </w:r>
      <w:r w:rsidRPr="00311DA6">
        <w:rPr>
          <w:lang w:val="en-GB"/>
        </w:rPr>
        <w:t xml:space="preserve"> focus on completing the integration of cameras and sensors, conducting comprehensive flight tests, and analyzing performance metrics such as stability, load capacity, and battery efficiency. These steps will ensure that the UAV fulfills its intended applications, including surveillance, diagnostics, and other practical use cases.</w:t>
      </w:r>
    </w:p>
    <w:p w14:paraId="0AFF4631" w14:textId="77777777" w:rsidR="000C23CF" w:rsidRDefault="000C23CF" w:rsidP="00311DA6">
      <w:pPr>
        <w:pStyle w:val="Heading1"/>
        <w:ind w:leftChars="0" w:left="0" w:firstLineChars="0" w:firstLine="0"/>
      </w:pPr>
      <w:bookmarkStart w:id="6" w:name="_Toc187849230"/>
    </w:p>
    <w:p w14:paraId="7F77276A" w14:textId="77777777" w:rsidR="000C23CF" w:rsidRDefault="000C23CF" w:rsidP="000C23CF">
      <w:pPr>
        <w:ind w:left="0" w:hanging="2"/>
      </w:pPr>
    </w:p>
    <w:p w14:paraId="63CA0E04" w14:textId="77777777" w:rsidR="000C23CF" w:rsidRDefault="000C23CF" w:rsidP="000C23CF">
      <w:pPr>
        <w:ind w:left="0" w:hanging="2"/>
      </w:pPr>
    </w:p>
    <w:p w14:paraId="6AAAFE81" w14:textId="77777777" w:rsidR="000C23CF" w:rsidRDefault="000C23CF" w:rsidP="000C23CF">
      <w:pPr>
        <w:ind w:left="0" w:hanging="2"/>
      </w:pPr>
    </w:p>
    <w:p w14:paraId="4008E5CF" w14:textId="77777777" w:rsidR="000C23CF" w:rsidRDefault="000C23CF" w:rsidP="000C23CF">
      <w:pPr>
        <w:ind w:left="0" w:hanging="2"/>
      </w:pPr>
    </w:p>
    <w:p w14:paraId="2E8A13CD" w14:textId="77777777" w:rsidR="000C23CF" w:rsidRDefault="000C23CF" w:rsidP="000C23CF">
      <w:pPr>
        <w:ind w:left="0" w:hanging="2"/>
      </w:pPr>
    </w:p>
    <w:p w14:paraId="154B8ECE" w14:textId="77777777" w:rsidR="000C23CF" w:rsidRDefault="000C23CF" w:rsidP="000C23CF">
      <w:pPr>
        <w:ind w:left="0" w:hanging="2"/>
      </w:pPr>
    </w:p>
    <w:p w14:paraId="625FDDA5" w14:textId="77777777" w:rsidR="000C23CF" w:rsidRDefault="000C23CF" w:rsidP="000C23CF">
      <w:pPr>
        <w:ind w:left="0" w:hanging="2"/>
      </w:pPr>
    </w:p>
    <w:p w14:paraId="71DCF8A7" w14:textId="77777777" w:rsidR="000C23CF" w:rsidRDefault="000C23CF" w:rsidP="000C23CF">
      <w:pPr>
        <w:ind w:left="0" w:hanging="2"/>
      </w:pPr>
    </w:p>
    <w:p w14:paraId="2E0627EF" w14:textId="77777777" w:rsidR="000C23CF" w:rsidRDefault="000C23CF" w:rsidP="000C23CF">
      <w:pPr>
        <w:ind w:left="0" w:hanging="2"/>
      </w:pPr>
    </w:p>
    <w:p w14:paraId="789EEFBC" w14:textId="77777777" w:rsidR="000C23CF" w:rsidRDefault="000C23CF" w:rsidP="000C23CF">
      <w:pPr>
        <w:ind w:left="0" w:hanging="2"/>
      </w:pPr>
    </w:p>
    <w:p w14:paraId="6DE8B090" w14:textId="77777777" w:rsidR="000C23CF" w:rsidRDefault="000C23CF" w:rsidP="000C23CF">
      <w:pPr>
        <w:ind w:left="0" w:hanging="2"/>
      </w:pPr>
    </w:p>
    <w:p w14:paraId="7C874213" w14:textId="77777777" w:rsidR="000C23CF" w:rsidRPr="000C23CF" w:rsidRDefault="000C23CF" w:rsidP="000C23CF">
      <w:pPr>
        <w:ind w:left="0" w:hanging="2"/>
      </w:pPr>
    </w:p>
    <w:p w14:paraId="062456DD" w14:textId="77777777" w:rsidR="00AD1DF5" w:rsidRDefault="00AD1DF5" w:rsidP="00AD1DF5">
      <w:pPr>
        <w:pStyle w:val="Heading1"/>
        <w:ind w:leftChars="0" w:left="0" w:firstLineChars="0" w:firstLine="0"/>
      </w:pPr>
    </w:p>
    <w:p w14:paraId="72F4C061" w14:textId="77777777" w:rsidR="00AD1DF5" w:rsidRDefault="00AD1DF5" w:rsidP="00AD1DF5">
      <w:pPr>
        <w:pStyle w:val="Heading1"/>
        <w:ind w:leftChars="0" w:left="0" w:firstLineChars="0" w:firstLine="0"/>
      </w:pPr>
    </w:p>
    <w:p w14:paraId="0EBCC56D" w14:textId="654DC112" w:rsidR="00972FF1" w:rsidRDefault="00000000" w:rsidP="00AD1DF5">
      <w:pPr>
        <w:pStyle w:val="Heading1"/>
        <w:ind w:leftChars="0" w:left="0" w:firstLineChars="0" w:firstLine="0"/>
      </w:pPr>
      <w:r>
        <w:t>References</w:t>
      </w:r>
      <w:bookmarkEnd w:id="6"/>
      <w:r>
        <w:t xml:space="preserve"> </w:t>
      </w:r>
    </w:p>
    <w:p w14:paraId="7AEEA10A" w14:textId="77777777" w:rsidR="00972FF1" w:rsidRDefault="00972FF1">
      <w:pPr>
        <w:ind w:left="3" w:hanging="5"/>
        <w:rPr>
          <w:b/>
          <w:sz w:val="48"/>
          <w:szCs w:val="48"/>
        </w:rPr>
      </w:pPr>
    </w:p>
    <w:p w14:paraId="2FA4F08C" w14:textId="77777777" w:rsidR="00972FF1" w:rsidRDefault="00000000">
      <w:pPr>
        <w:ind w:left="0" w:hanging="2"/>
        <w:jc w:val="both"/>
      </w:pPr>
      <w:r>
        <w:t xml:space="preserve">[1]  </w:t>
      </w:r>
      <w:hyperlink r:id="rId70" w:history="1">
        <w:r w:rsidR="00972FF1">
          <w:rPr>
            <w:rStyle w:val="Hyperlink"/>
          </w:rPr>
          <w:t>https://youtu.be/N_XneaFmOmU?si=HdRtIMhqz6Gkl4Z2</w:t>
        </w:r>
      </w:hyperlink>
    </w:p>
    <w:p w14:paraId="65AD04B2" w14:textId="77777777" w:rsidR="00972FF1" w:rsidRDefault="00972FF1">
      <w:pPr>
        <w:ind w:left="0" w:hanging="2"/>
        <w:jc w:val="both"/>
      </w:pPr>
    </w:p>
    <w:p w14:paraId="399A18B3" w14:textId="77777777" w:rsidR="00972FF1" w:rsidRDefault="00000000">
      <w:pPr>
        <w:ind w:left="0" w:hanging="2"/>
        <w:jc w:val="both"/>
      </w:pPr>
      <w:r>
        <w:t xml:space="preserve">[2] Senior Design Project Report - Security Quadcopter   </w:t>
      </w:r>
      <w:hyperlink r:id="rId71" w:history="1">
        <w:r w:rsidR="00972FF1">
          <w:rPr>
            <w:rStyle w:val="Hyperlink"/>
          </w:rPr>
          <w:t>https://www.pmu.edu.sa/attachments/academics/pdf/udp/coe/dept/ee/senior%20design%20projects/quadcopter_for_security_report.pdf</w:t>
        </w:r>
      </w:hyperlink>
    </w:p>
    <w:p w14:paraId="67B2646A" w14:textId="77777777" w:rsidR="00972FF1" w:rsidRDefault="00972FF1">
      <w:pPr>
        <w:ind w:left="0" w:hanging="2"/>
        <w:jc w:val="both"/>
      </w:pPr>
    </w:p>
    <w:p w14:paraId="41C32B19" w14:textId="77777777" w:rsidR="00972FF1" w:rsidRDefault="00972FF1">
      <w:pPr>
        <w:ind w:left="0" w:hanging="2"/>
        <w:jc w:val="both"/>
      </w:pPr>
    </w:p>
    <w:p w14:paraId="775929D5" w14:textId="12D18CB6" w:rsidR="00972FF1" w:rsidRDefault="00000000">
      <w:pPr>
        <w:ind w:left="0" w:hanging="2"/>
        <w:jc w:val="both"/>
      </w:pPr>
      <w:r>
        <w:t xml:space="preserve">[3] Prof.A.V.Javir, Ketan Pawar, Santosh Dhudum, Nitin </w:t>
      </w:r>
      <w:r w:rsidR="000C23CF">
        <w:t>Patel</w:t>
      </w:r>
      <w:r>
        <w:t>, Sushant Patils Design,</w:t>
      </w:r>
      <w:r>
        <w:br/>
        <w:t xml:space="preserve">Analysis and Fabrication of Quadcopter JIAATS March 2015 </w:t>
      </w:r>
      <w:hyperlink r:id="rId72" w:history="1">
        <w:r w:rsidR="00972FF1">
          <w:rPr>
            <w:rStyle w:val="Hyperlink"/>
          </w:rPr>
          <w:t>https://www.researchgate.net/publication/358427077_Design_Analysis_and_Fabrication_of_Quadcopter</w:t>
        </w:r>
      </w:hyperlink>
    </w:p>
    <w:p w14:paraId="32A6C2B8" w14:textId="77777777" w:rsidR="00972FF1" w:rsidRDefault="00972FF1">
      <w:pPr>
        <w:ind w:left="0" w:hanging="2"/>
        <w:jc w:val="both"/>
      </w:pPr>
    </w:p>
    <w:p w14:paraId="4288EDE0" w14:textId="77777777" w:rsidR="00972FF1" w:rsidRDefault="00000000">
      <w:pPr>
        <w:ind w:left="0" w:hanging="2"/>
        <w:jc w:val="both"/>
      </w:pPr>
      <w:r>
        <w:t xml:space="preserve">[4] </w:t>
      </w:r>
      <w:hyperlink r:id="rId73" w:history="1">
        <w:r w:rsidR="00972FF1">
          <w:rPr>
            <w:rStyle w:val="Hyperlink"/>
          </w:rPr>
          <w:t>https://www.intechopen.com/chapters/75241</w:t>
        </w:r>
      </w:hyperlink>
    </w:p>
    <w:p w14:paraId="1A1A8CD5" w14:textId="77777777" w:rsidR="00972FF1" w:rsidRDefault="00000000">
      <w:pPr>
        <w:ind w:left="0" w:hanging="2"/>
        <w:jc w:val="both"/>
        <w:rPr>
          <w:lang w:val="en-GB"/>
        </w:rPr>
      </w:pPr>
      <w:r>
        <w:rPr>
          <w:lang w:val="en-GB"/>
        </w:rPr>
        <w:t xml:space="preserve">[5] Anand SS, and Mathiyazaghan R “Design and Fabrication of Voice Controlled </w:t>
      </w:r>
    </w:p>
    <w:p w14:paraId="079994C9" w14:textId="77777777" w:rsidR="00972FF1" w:rsidRDefault="00000000">
      <w:pPr>
        <w:ind w:left="0" w:hanging="2"/>
        <w:jc w:val="both"/>
        <w:rPr>
          <w:lang w:val="en-GB"/>
        </w:rPr>
      </w:pPr>
      <w:r>
        <w:rPr>
          <w:lang w:val="en-GB"/>
        </w:rPr>
        <w:t xml:space="preserve">Unmanned Aerial Vehicle”2016 </w:t>
      </w:r>
    </w:p>
    <w:p w14:paraId="29ED887C" w14:textId="77777777" w:rsidR="00972FF1" w:rsidRDefault="00000000">
      <w:pPr>
        <w:ind w:left="0" w:hanging="2"/>
        <w:jc w:val="both"/>
        <w:rPr>
          <w:lang w:val="en-GB"/>
        </w:rPr>
      </w:pPr>
      <w:r>
        <w:rPr>
          <w:lang w:val="en-GB"/>
        </w:rPr>
        <w:t xml:space="preserve">[6] Akshay Balachandran1, Akshay Shah, Dr Jayaramulu Challa “Propulsion Selection and </w:t>
      </w:r>
    </w:p>
    <w:p w14:paraId="1899CFFF" w14:textId="77777777" w:rsidR="00972FF1" w:rsidRDefault="00000000">
      <w:pPr>
        <w:ind w:left="0" w:hanging="2"/>
        <w:jc w:val="both"/>
        <w:rPr>
          <w:lang w:val="en-GB"/>
        </w:rPr>
      </w:pPr>
      <w:r>
        <w:rPr>
          <w:lang w:val="en-GB"/>
        </w:rPr>
        <w:t xml:space="preserve">Analysis for Unmanned Aerial Vehicles for SAE Aero Design Series” IJES 2014 </w:t>
      </w:r>
    </w:p>
    <w:p w14:paraId="5FCD2008" w14:textId="0C0FEDB9" w:rsidR="00972FF1" w:rsidRDefault="00000000">
      <w:pPr>
        <w:ind w:left="0" w:hanging="2"/>
        <w:jc w:val="both"/>
        <w:rPr>
          <w:lang w:val="en-GB"/>
        </w:rPr>
      </w:pPr>
      <w:r>
        <w:rPr>
          <w:lang w:val="en-GB"/>
        </w:rPr>
        <w:t xml:space="preserve">[7] Pankaj Singh,Bhavik Gupta, Ankit Patel, Anurag Kumar, Mohit Ujjwal “ Autonomous </w:t>
      </w:r>
    </w:p>
    <w:p w14:paraId="5B52CE29" w14:textId="77777777" w:rsidR="00972FF1" w:rsidRDefault="00000000">
      <w:pPr>
        <w:ind w:left="0" w:hanging="2"/>
        <w:jc w:val="both"/>
        <w:rPr>
          <w:lang w:val="en-GB"/>
        </w:rPr>
      </w:pPr>
      <w:r>
        <w:rPr>
          <w:lang w:val="en-GB"/>
        </w:rPr>
        <w:t>Intelligence Surveillance Quad Copter” IJERMT march 2015</w:t>
      </w:r>
    </w:p>
    <w:p w14:paraId="12BBF362" w14:textId="77777777" w:rsidR="00972FF1" w:rsidRDefault="00000000">
      <w:pPr>
        <w:ind w:left="0" w:hanging="2"/>
        <w:jc w:val="both"/>
        <w:rPr>
          <w:lang w:val="en-GB"/>
        </w:rPr>
      </w:pPr>
      <w:r>
        <w:rPr>
          <w:lang w:val="en-GB"/>
        </w:rPr>
        <w:t>[8]</w:t>
      </w:r>
      <w:r>
        <w:t xml:space="preserve"> </w:t>
      </w:r>
      <w:hyperlink r:id="rId74" w:history="1">
        <w:r w:rsidR="00972FF1">
          <w:rPr>
            <w:rStyle w:val="Hyperlink"/>
            <w:lang w:val="en-GB"/>
          </w:rPr>
          <w:t>https://www.iwm.org.uk/history/a-brief-history-of-drones</w:t>
        </w:r>
      </w:hyperlink>
    </w:p>
    <w:p w14:paraId="4F74AD13" w14:textId="77777777" w:rsidR="00972FF1" w:rsidRDefault="00000000">
      <w:pPr>
        <w:ind w:left="0" w:hanging="2"/>
        <w:jc w:val="both"/>
        <w:rPr>
          <w:lang w:val="en-GB"/>
        </w:rPr>
      </w:pPr>
      <w:r>
        <w:rPr>
          <w:lang w:val="en-GB"/>
        </w:rPr>
        <w:t>[9]</w:t>
      </w:r>
      <w:hyperlink r:id="rId75" w:history="1">
        <w:r w:rsidR="00972FF1">
          <w:rPr>
            <w:rStyle w:val="Hyperlink"/>
            <w:lang w:val="en-GB"/>
          </w:rPr>
          <w:t>https://vtechworks.lib.vt.edu/bitstreams/ee45ef55-5aa4-41e3-9813-988fdd39c35b/download</w:t>
        </w:r>
      </w:hyperlink>
    </w:p>
    <w:p w14:paraId="4A208DC4" w14:textId="77777777" w:rsidR="00972FF1" w:rsidRDefault="00000000">
      <w:pPr>
        <w:ind w:left="0" w:hanging="2"/>
        <w:jc w:val="both"/>
        <w:rPr>
          <w:lang w:val="en-GB"/>
        </w:rPr>
      </w:pPr>
      <w:r>
        <w:rPr>
          <w:lang w:val="en-GB"/>
        </w:rPr>
        <w:t>[10]</w:t>
      </w:r>
      <w:r>
        <w:t xml:space="preserve"> </w:t>
      </w:r>
      <w:hyperlink r:id="rId76" w:history="1">
        <w:r w:rsidR="00972FF1">
          <w:rPr>
            <w:rStyle w:val="Hyperlink"/>
            <w:lang w:val="en-GB"/>
          </w:rPr>
          <w:t>https://www.researchgate.net/publication/257725363_Low-Cost_Microcontroller-based_Hover_Control_Design_of_a_Quadcopter</w:t>
        </w:r>
      </w:hyperlink>
    </w:p>
    <w:p w14:paraId="5DEB6634" w14:textId="77777777" w:rsidR="00972FF1" w:rsidRDefault="00000000">
      <w:pPr>
        <w:ind w:left="0" w:hanging="2"/>
        <w:jc w:val="both"/>
        <w:rPr>
          <w:lang w:val="en-GB"/>
        </w:rPr>
      </w:pPr>
      <w:r>
        <w:rPr>
          <w:lang w:val="en-GB"/>
        </w:rPr>
        <w:t xml:space="preserve">[11] Semsch, Eduard; Jakob, Michal; Pavlicek, Dušan; Pechoucek, Michal; , "Autonomous UAV Surveillance in Complex Urban Environments," Web </w:t>
      </w:r>
    </w:p>
    <w:p w14:paraId="2ABCB61A" w14:textId="5A1F903F" w:rsidR="00972FF1" w:rsidRDefault="00000000">
      <w:pPr>
        <w:ind w:left="0" w:hanging="2"/>
        <w:jc w:val="both"/>
        <w:rPr>
          <w:lang w:val="en-GB"/>
        </w:rPr>
      </w:pPr>
      <w:r>
        <w:rPr>
          <w:lang w:val="en-GB"/>
        </w:rPr>
        <w:t xml:space="preserve">Intelligence and Intelligent Agent Technologies, 2009. WI-IAT '09. IEEE/WIC/ACM International Joint Conferences on, vol.2, no., pp.82-85, 15-18 </w:t>
      </w:r>
    </w:p>
    <w:p w14:paraId="24A2DBCA" w14:textId="77777777" w:rsidR="00972FF1" w:rsidRDefault="00000000">
      <w:pPr>
        <w:ind w:left="0" w:hanging="2"/>
        <w:jc w:val="both"/>
        <w:rPr>
          <w:lang w:val="en-GB"/>
        </w:rPr>
      </w:pPr>
      <w:r>
        <w:rPr>
          <w:lang w:val="en-GB"/>
        </w:rPr>
        <w:t>Sept. 2009</w:t>
      </w:r>
    </w:p>
    <w:p w14:paraId="16D68DC8" w14:textId="09B32AB7" w:rsidR="00972FF1" w:rsidRDefault="004E0460">
      <w:pPr>
        <w:ind w:left="0" w:hanging="2"/>
        <w:jc w:val="both"/>
        <w:rPr>
          <w:lang w:val="en-GB"/>
        </w:rPr>
      </w:pPr>
      <w:r>
        <w:rPr>
          <w:lang w:val="en-GB"/>
        </w:rPr>
        <w:t xml:space="preserve">[12] </w:t>
      </w:r>
      <w:hyperlink r:id="rId77" w:history="1">
        <w:r w:rsidRPr="00FC785E">
          <w:rPr>
            <w:rStyle w:val="Hyperlink"/>
            <w:lang w:val="en-GB"/>
          </w:rPr>
          <w:t>https://robokits.co.in/batteries-chargers/drone-batteries/genx-power-premium-lipo-battery/genxpower-11.1v-lipo-batteries/genx-11.1v-3s-5200mah-40c-80c-premium-lipo-lithium-polymer-battery</w:t>
        </w:r>
      </w:hyperlink>
    </w:p>
    <w:p w14:paraId="19295262" w14:textId="77777777" w:rsidR="004E0460" w:rsidRDefault="004E0460">
      <w:pPr>
        <w:ind w:left="0" w:hanging="2"/>
        <w:jc w:val="both"/>
        <w:rPr>
          <w:lang w:val="en-GB"/>
        </w:rPr>
      </w:pPr>
    </w:p>
    <w:p w14:paraId="4009EA61" w14:textId="77777777" w:rsidR="00972FF1" w:rsidRDefault="00972FF1">
      <w:pPr>
        <w:pBdr>
          <w:bottom w:val="single" w:sz="6" w:space="1" w:color="auto"/>
        </w:pBdr>
        <w:ind w:left="0" w:hanging="2"/>
        <w:jc w:val="both"/>
        <w:rPr>
          <w:lang w:val="en-GB"/>
        </w:rPr>
      </w:pPr>
    </w:p>
    <w:p w14:paraId="69AF4435" w14:textId="77777777" w:rsidR="000C23CF" w:rsidRDefault="000C23CF">
      <w:pPr>
        <w:ind w:left="0" w:hanging="2"/>
        <w:jc w:val="both"/>
        <w:rPr>
          <w:lang w:val="en-GB"/>
        </w:rPr>
      </w:pPr>
    </w:p>
    <w:p w14:paraId="316282EB" w14:textId="77777777" w:rsidR="00972FF1" w:rsidRDefault="00972FF1">
      <w:pPr>
        <w:spacing w:line="240" w:lineRule="auto"/>
        <w:ind w:left="3" w:hanging="5"/>
        <w:jc w:val="both"/>
        <w:rPr>
          <w:sz w:val="48"/>
          <w:szCs w:val="48"/>
        </w:rPr>
      </w:pPr>
    </w:p>
    <w:sectPr w:rsidR="00972FF1">
      <w:headerReference w:type="even" r:id="rId78"/>
      <w:headerReference w:type="default" r:id="rId79"/>
      <w:footerReference w:type="even" r:id="rId80"/>
      <w:footerReference w:type="default" r:id="rId81"/>
      <w:headerReference w:type="first" r:id="rId82"/>
      <w:footerReference w:type="first" r:id="rId83"/>
      <w:pgSz w:w="11907" w:h="16840"/>
      <w:pgMar w:top="1134" w:right="1418" w:bottom="1079" w:left="1418" w:header="567" w:footer="567"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6D5B1" w14:textId="77777777" w:rsidR="0078336B" w:rsidRDefault="0078336B">
      <w:pPr>
        <w:spacing w:line="240" w:lineRule="auto"/>
        <w:ind w:left="0" w:hanging="2"/>
      </w:pPr>
      <w:r>
        <w:separator/>
      </w:r>
    </w:p>
  </w:endnote>
  <w:endnote w:type="continuationSeparator" w:id="0">
    <w:p w14:paraId="4DA2C59D" w14:textId="77777777" w:rsidR="0078336B" w:rsidRDefault="0078336B">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ItalicMT">
    <w:altName w:val="Times New Roman"/>
    <w:charset w:val="00"/>
    <w:family w:val="roman"/>
    <w:pitch w:val="default"/>
  </w:font>
  <w:font w:name="TimesNewRomanPS-Bold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7AE6E" w14:textId="77777777" w:rsidR="00972FF1" w:rsidRDefault="00000000">
    <w:pPr>
      <w:tabs>
        <w:tab w:val="center" w:pos="4320"/>
        <w:tab w:val="right" w:pos="8640"/>
      </w:tabs>
      <w:spacing w:line="240" w:lineRule="auto"/>
      <w:ind w:left="0" w:hanging="2"/>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251B9F82" w14:textId="77777777" w:rsidR="00972FF1" w:rsidRDefault="00972FF1">
    <w:pPr>
      <w:tabs>
        <w:tab w:val="center" w:pos="4320"/>
        <w:tab w:val="right" w:pos="8640"/>
      </w:tabs>
      <w:spacing w:line="240" w:lineRule="auto"/>
      <w:ind w:left="0" w:hanging="2"/>
      <w:jc w:val="both"/>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32D1" w14:textId="77777777" w:rsidR="00972FF1" w:rsidRDefault="00000000">
    <w:pPr>
      <w:ind w:left="0" w:hanging="2"/>
      <w:jc w:val="center"/>
      <w:rPr>
        <w:ins w:id="7" w:author="Nurcan BOZKURT" w:date="2024-10-11T09:17:00Z"/>
        <w:color w:val="000000"/>
        <w:sz w:val="20"/>
        <w:szCs w:val="20"/>
      </w:rPr>
    </w:pPr>
    <w:r>
      <w:rPr>
        <w:color w:val="000000"/>
        <w:sz w:val="20"/>
        <w:szCs w:val="20"/>
      </w:rPr>
      <w:fldChar w:fldCharType="begin"/>
    </w:r>
    <w:r>
      <w:rPr>
        <w:color w:val="000000"/>
        <w:sz w:val="20"/>
        <w:szCs w:val="20"/>
      </w:rPr>
      <w:instrText>PAGE   \* MERGEFORMAT</w:instrText>
    </w:r>
    <w:r>
      <w:rPr>
        <w:color w:val="000000"/>
        <w:sz w:val="20"/>
        <w:szCs w:val="20"/>
      </w:rPr>
      <w:fldChar w:fldCharType="separate"/>
    </w:r>
    <w:r>
      <w:rPr>
        <w:color w:val="000000"/>
        <w:sz w:val="20"/>
        <w:szCs w:val="20"/>
      </w:rPr>
      <w:t>1</w:t>
    </w:r>
    <w:r>
      <w:rPr>
        <w:color w:val="000000"/>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tag w:val="goog_rdk_6"/>
      <w:id w:val="752098292"/>
    </w:sdtPr>
    <w:sdtContent>
      <w:p w14:paraId="2DB92DC7" w14:textId="77777777" w:rsidR="00972FF1" w:rsidRDefault="00000000">
        <w:pPr>
          <w:ind w:left="0" w:hanging="2"/>
          <w:rPr>
            <w:ins w:id="8" w:author="Nurcan BOZKURT" w:date="2024-10-11T09:17:00Z"/>
            <w:color w:val="000000"/>
            <w:sz w:val="20"/>
            <w:szCs w:val="20"/>
          </w:rPr>
        </w:pPr>
        <w:sdt>
          <w:sdtPr>
            <w:tag w:val="goog_rdk_5"/>
            <w:id w:val="1149331109"/>
          </w:sdtP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94D93" w14:textId="77777777" w:rsidR="0078336B" w:rsidRDefault="0078336B">
      <w:pPr>
        <w:spacing w:line="240" w:lineRule="auto"/>
        <w:ind w:left="0" w:hanging="2"/>
      </w:pPr>
      <w:r>
        <w:separator/>
      </w:r>
    </w:p>
  </w:footnote>
  <w:footnote w:type="continuationSeparator" w:id="0">
    <w:p w14:paraId="3FBCF404" w14:textId="77777777" w:rsidR="0078336B" w:rsidRDefault="0078336B">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BCF0F" w14:textId="77777777" w:rsidR="00972FF1" w:rsidRDefault="00000000">
    <w:pPr>
      <w:tabs>
        <w:tab w:val="center" w:pos="4320"/>
        <w:tab w:val="right" w:pos="8640"/>
      </w:tabs>
      <w:spacing w:line="240" w:lineRule="auto"/>
      <w:ind w:left="0" w:hanging="2"/>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70634132" w14:textId="77777777" w:rsidR="00972FF1" w:rsidRDefault="00972FF1">
    <w:pPr>
      <w:tabs>
        <w:tab w:val="center" w:pos="4320"/>
        <w:tab w:val="right" w:pos="8640"/>
      </w:tabs>
      <w:spacing w:line="240" w:lineRule="auto"/>
      <w:ind w:left="0" w:hanging="2"/>
      <w:jc w:val="both"/>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EDD4E" w14:textId="77777777" w:rsidR="00972FF1" w:rsidRDefault="00972FF1">
    <w:pPr>
      <w:pStyle w:val="Header"/>
      <w:ind w:left="0" w:hanging="2"/>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6CE83" w14:textId="77777777" w:rsidR="00972FF1" w:rsidRDefault="00972FF1">
    <w:pPr>
      <w:pStyle w:val="Header"/>
      <w:ind w:left="0" w:hanging="2"/>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0C56"/>
    <w:multiLevelType w:val="multilevel"/>
    <w:tmpl w:val="D840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4614E"/>
    <w:multiLevelType w:val="multilevel"/>
    <w:tmpl w:val="6D909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E6EDD"/>
    <w:multiLevelType w:val="multilevel"/>
    <w:tmpl w:val="DC1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98166D"/>
    <w:multiLevelType w:val="hybridMultilevel"/>
    <w:tmpl w:val="FAE836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107A71"/>
    <w:multiLevelType w:val="hybridMultilevel"/>
    <w:tmpl w:val="4C280D4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49723F8"/>
    <w:multiLevelType w:val="multilevel"/>
    <w:tmpl w:val="3C66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926AD"/>
    <w:multiLevelType w:val="multilevel"/>
    <w:tmpl w:val="0648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062A8"/>
    <w:multiLevelType w:val="multilevel"/>
    <w:tmpl w:val="485C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B5B03"/>
    <w:multiLevelType w:val="multilevel"/>
    <w:tmpl w:val="7140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FD187A"/>
    <w:multiLevelType w:val="multilevel"/>
    <w:tmpl w:val="21FD18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6071F45"/>
    <w:multiLevelType w:val="multilevel"/>
    <w:tmpl w:val="26071F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2BFF19DA"/>
    <w:multiLevelType w:val="multilevel"/>
    <w:tmpl w:val="FF8A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577636"/>
    <w:multiLevelType w:val="multilevel"/>
    <w:tmpl w:val="2E577636"/>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3" w15:restartNumberingAfterBreak="0">
    <w:nsid w:val="2EEB21B3"/>
    <w:multiLevelType w:val="multilevel"/>
    <w:tmpl w:val="1FC2D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23EB2"/>
    <w:multiLevelType w:val="multilevel"/>
    <w:tmpl w:val="CC3C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2699F"/>
    <w:multiLevelType w:val="multilevel"/>
    <w:tmpl w:val="2FB269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3BFF5C87"/>
    <w:multiLevelType w:val="multilevel"/>
    <w:tmpl w:val="3BFF5C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EB146BA"/>
    <w:multiLevelType w:val="multilevel"/>
    <w:tmpl w:val="3EB14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3636D6F"/>
    <w:multiLevelType w:val="multilevel"/>
    <w:tmpl w:val="3992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F438FE"/>
    <w:multiLevelType w:val="multilevel"/>
    <w:tmpl w:val="43F438FE"/>
    <w:lvl w:ilvl="0">
      <w:start w:val="1"/>
      <w:numFmt w:val="bullet"/>
      <w:lvlText w:val=""/>
      <w:lvlJc w:val="left"/>
      <w:pPr>
        <w:ind w:left="1318" w:hanging="360"/>
      </w:pPr>
      <w:rPr>
        <w:rFonts w:ascii="Symbol" w:hAnsi="Symbol" w:hint="default"/>
      </w:rPr>
    </w:lvl>
    <w:lvl w:ilvl="1">
      <w:start w:val="1"/>
      <w:numFmt w:val="bullet"/>
      <w:lvlText w:val="o"/>
      <w:lvlJc w:val="left"/>
      <w:pPr>
        <w:ind w:left="2038" w:hanging="360"/>
      </w:pPr>
      <w:rPr>
        <w:rFonts w:ascii="Courier New" w:hAnsi="Courier New" w:cs="Courier New" w:hint="default"/>
      </w:rPr>
    </w:lvl>
    <w:lvl w:ilvl="2">
      <w:start w:val="1"/>
      <w:numFmt w:val="bullet"/>
      <w:lvlText w:val=""/>
      <w:lvlJc w:val="left"/>
      <w:pPr>
        <w:ind w:left="2758" w:hanging="360"/>
      </w:pPr>
      <w:rPr>
        <w:rFonts w:ascii="Wingdings" w:hAnsi="Wingdings" w:hint="default"/>
      </w:rPr>
    </w:lvl>
    <w:lvl w:ilvl="3">
      <w:start w:val="1"/>
      <w:numFmt w:val="bullet"/>
      <w:lvlText w:val=""/>
      <w:lvlJc w:val="left"/>
      <w:pPr>
        <w:ind w:left="3478" w:hanging="360"/>
      </w:pPr>
      <w:rPr>
        <w:rFonts w:ascii="Symbol" w:hAnsi="Symbol" w:hint="default"/>
      </w:rPr>
    </w:lvl>
    <w:lvl w:ilvl="4">
      <w:start w:val="1"/>
      <w:numFmt w:val="bullet"/>
      <w:lvlText w:val="o"/>
      <w:lvlJc w:val="left"/>
      <w:pPr>
        <w:ind w:left="4198" w:hanging="360"/>
      </w:pPr>
      <w:rPr>
        <w:rFonts w:ascii="Courier New" w:hAnsi="Courier New" w:cs="Courier New" w:hint="default"/>
      </w:rPr>
    </w:lvl>
    <w:lvl w:ilvl="5">
      <w:start w:val="1"/>
      <w:numFmt w:val="bullet"/>
      <w:lvlText w:val=""/>
      <w:lvlJc w:val="left"/>
      <w:pPr>
        <w:ind w:left="4918" w:hanging="360"/>
      </w:pPr>
      <w:rPr>
        <w:rFonts w:ascii="Wingdings" w:hAnsi="Wingdings" w:hint="default"/>
      </w:rPr>
    </w:lvl>
    <w:lvl w:ilvl="6">
      <w:start w:val="1"/>
      <w:numFmt w:val="bullet"/>
      <w:lvlText w:val=""/>
      <w:lvlJc w:val="left"/>
      <w:pPr>
        <w:ind w:left="5638" w:hanging="360"/>
      </w:pPr>
      <w:rPr>
        <w:rFonts w:ascii="Symbol" w:hAnsi="Symbol" w:hint="default"/>
      </w:rPr>
    </w:lvl>
    <w:lvl w:ilvl="7">
      <w:start w:val="1"/>
      <w:numFmt w:val="bullet"/>
      <w:lvlText w:val="o"/>
      <w:lvlJc w:val="left"/>
      <w:pPr>
        <w:ind w:left="6358" w:hanging="360"/>
      </w:pPr>
      <w:rPr>
        <w:rFonts w:ascii="Courier New" w:hAnsi="Courier New" w:cs="Courier New" w:hint="default"/>
      </w:rPr>
    </w:lvl>
    <w:lvl w:ilvl="8">
      <w:start w:val="1"/>
      <w:numFmt w:val="bullet"/>
      <w:lvlText w:val=""/>
      <w:lvlJc w:val="left"/>
      <w:pPr>
        <w:ind w:left="7078" w:hanging="360"/>
      </w:pPr>
      <w:rPr>
        <w:rFonts w:ascii="Wingdings" w:hAnsi="Wingdings" w:hint="default"/>
      </w:rPr>
    </w:lvl>
  </w:abstractNum>
  <w:abstractNum w:abstractNumId="20" w15:restartNumberingAfterBreak="0">
    <w:nsid w:val="44454D12"/>
    <w:multiLevelType w:val="multilevel"/>
    <w:tmpl w:val="44454D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4A3B016D"/>
    <w:multiLevelType w:val="multilevel"/>
    <w:tmpl w:val="C238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233CEA"/>
    <w:multiLevelType w:val="multilevel"/>
    <w:tmpl w:val="5E38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886CDF"/>
    <w:multiLevelType w:val="multilevel"/>
    <w:tmpl w:val="F0241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F02403"/>
    <w:multiLevelType w:val="multilevel"/>
    <w:tmpl w:val="4DF024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4E5C71F7"/>
    <w:multiLevelType w:val="hybridMultilevel"/>
    <w:tmpl w:val="016E336A"/>
    <w:lvl w:ilvl="0" w:tplc="1DA48036">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6" w15:restartNumberingAfterBreak="0">
    <w:nsid w:val="50CB53AC"/>
    <w:multiLevelType w:val="multilevel"/>
    <w:tmpl w:val="7CFC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E24046"/>
    <w:multiLevelType w:val="multilevel"/>
    <w:tmpl w:val="E804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185F79"/>
    <w:multiLevelType w:val="hybridMultilevel"/>
    <w:tmpl w:val="42261646"/>
    <w:lvl w:ilvl="0" w:tplc="3E2A4DA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9" w15:restartNumberingAfterBreak="0">
    <w:nsid w:val="59251B33"/>
    <w:multiLevelType w:val="multilevel"/>
    <w:tmpl w:val="59251B33"/>
    <w:lvl w:ilvl="0">
      <w:start w:val="1"/>
      <w:numFmt w:val="decimal"/>
      <w:lvlText w:val="%1"/>
      <w:lvlJc w:val="left"/>
      <w:pPr>
        <w:ind w:left="525" w:hanging="525"/>
      </w:pPr>
      <w:rPr>
        <w:rFonts w:hint="default"/>
      </w:rPr>
    </w:lvl>
    <w:lvl w:ilvl="1">
      <w:start w:val="5"/>
      <w:numFmt w:val="decimal"/>
      <w:lvlText w:val="%1.%2"/>
      <w:lvlJc w:val="left"/>
      <w:pPr>
        <w:ind w:left="718" w:hanging="720"/>
      </w:pPr>
      <w:rPr>
        <w:rFonts w:hint="default"/>
      </w:rPr>
    </w:lvl>
    <w:lvl w:ilvl="2">
      <w:start w:val="1"/>
      <w:numFmt w:val="decimal"/>
      <w:lvlText w:val="%1.%2.%3"/>
      <w:lvlJc w:val="left"/>
      <w:pPr>
        <w:ind w:left="1076" w:hanging="1080"/>
      </w:pPr>
      <w:rPr>
        <w:rFonts w:hint="default"/>
      </w:rPr>
    </w:lvl>
    <w:lvl w:ilvl="3">
      <w:start w:val="1"/>
      <w:numFmt w:val="decimal"/>
      <w:lvlText w:val="%1.%2.%3.%4"/>
      <w:lvlJc w:val="left"/>
      <w:pPr>
        <w:ind w:left="1434" w:hanging="1440"/>
      </w:pPr>
      <w:rPr>
        <w:rFonts w:hint="default"/>
      </w:rPr>
    </w:lvl>
    <w:lvl w:ilvl="4">
      <w:start w:val="1"/>
      <w:numFmt w:val="decimal"/>
      <w:lvlText w:val="%1.%2.%3.%4.%5"/>
      <w:lvlJc w:val="left"/>
      <w:pPr>
        <w:ind w:left="1432" w:hanging="1440"/>
      </w:pPr>
      <w:rPr>
        <w:rFonts w:hint="default"/>
      </w:rPr>
    </w:lvl>
    <w:lvl w:ilvl="5">
      <w:start w:val="1"/>
      <w:numFmt w:val="decimal"/>
      <w:lvlText w:val="%1.%2.%3.%4.%5.%6"/>
      <w:lvlJc w:val="left"/>
      <w:pPr>
        <w:ind w:left="1790" w:hanging="1800"/>
      </w:pPr>
      <w:rPr>
        <w:rFonts w:hint="default"/>
      </w:rPr>
    </w:lvl>
    <w:lvl w:ilvl="6">
      <w:start w:val="1"/>
      <w:numFmt w:val="decimal"/>
      <w:lvlText w:val="%1.%2.%3.%4.%5.%6.%7"/>
      <w:lvlJc w:val="left"/>
      <w:pPr>
        <w:ind w:left="2148" w:hanging="2160"/>
      </w:pPr>
      <w:rPr>
        <w:rFonts w:hint="default"/>
      </w:rPr>
    </w:lvl>
    <w:lvl w:ilvl="7">
      <w:start w:val="1"/>
      <w:numFmt w:val="decimal"/>
      <w:lvlText w:val="%1.%2.%3.%4.%5.%6.%7.%8"/>
      <w:lvlJc w:val="left"/>
      <w:pPr>
        <w:ind w:left="2506" w:hanging="2520"/>
      </w:pPr>
      <w:rPr>
        <w:rFonts w:hint="default"/>
      </w:rPr>
    </w:lvl>
    <w:lvl w:ilvl="8">
      <w:start w:val="1"/>
      <w:numFmt w:val="decimal"/>
      <w:lvlText w:val="%1.%2.%3.%4.%5.%6.%7.%8.%9"/>
      <w:lvlJc w:val="left"/>
      <w:pPr>
        <w:ind w:left="2864" w:hanging="2880"/>
      </w:pPr>
      <w:rPr>
        <w:rFonts w:hint="default"/>
      </w:rPr>
    </w:lvl>
  </w:abstractNum>
  <w:abstractNum w:abstractNumId="30" w15:restartNumberingAfterBreak="0">
    <w:nsid w:val="593A5B46"/>
    <w:multiLevelType w:val="multilevel"/>
    <w:tmpl w:val="A930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320227"/>
    <w:multiLevelType w:val="multilevel"/>
    <w:tmpl w:val="6B40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2A42C8"/>
    <w:multiLevelType w:val="multilevel"/>
    <w:tmpl w:val="8E7C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95123F"/>
    <w:multiLevelType w:val="multilevel"/>
    <w:tmpl w:val="53F41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A32D1E"/>
    <w:multiLevelType w:val="multilevel"/>
    <w:tmpl w:val="330A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88202A"/>
    <w:multiLevelType w:val="multilevel"/>
    <w:tmpl w:val="2FB0F224"/>
    <w:lvl w:ilvl="0">
      <w:start w:val="4"/>
      <w:numFmt w:val="decimal"/>
      <w:lvlText w:val="%1"/>
      <w:lvlJc w:val="left"/>
      <w:pPr>
        <w:ind w:left="564" w:hanging="564"/>
      </w:pPr>
      <w:rPr>
        <w:rFonts w:hint="default"/>
        <w:b/>
        <w:color w:val="31849B" w:themeColor="accent5" w:themeShade="BF"/>
        <w:sz w:val="44"/>
      </w:rPr>
    </w:lvl>
    <w:lvl w:ilvl="1">
      <w:start w:val="2"/>
      <w:numFmt w:val="decimal"/>
      <w:lvlText w:val="%1.%2"/>
      <w:lvlJc w:val="left"/>
      <w:pPr>
        <w:ind w:left="718" w:hanging="720"/>
      </w:pPr>
      <w:rPr>
        <w:rFonts w:hint="default"/>
        <w:b/>
        <w:color w:val="31849B" w:themeColor="accent5" w:themeShade="BF"/>
        <w:sz w:val="44"/>
      </w:rPr>
    </w:lvl>
    <w:lvl w:ilvl="2">
      <w:start w:val="1"/>
      <w:numFmt w:val="decimal"/>
      <w:lvlText w:val="%1.%2.%3"/>
      <w:lvlJc w:val="left"/>
      <w:pPr>
        <w:ind w:left="1076" w:hanging="1080"/>
      </w:pPr>
      <w:rPr>
        <w:rFonts w:hint="default"/>
        <w:b/>
        <w:color w:val="31849B" w:themeColor="accent5" w:themeShade="BF"/>
        <w:sz w:val="44"/>
      </w:rPr>
    </w:lvl>
    <w:lvl w:ilvl="3">
      <w:start w:val="1"/>
      <w:numFmt w:val="decimal"/>
      <w:lvlText w:val="%1.%2.%3.%4"/>
      <w:lvlJc w:val="left"/>
      <w:pPr>
        <w:ind w:left="1434" w:hanging="1440"/>
      </w:pPr>
      <w:rPr>
        <w:rFonts w:hint="default"/>
        <w:b/>
        <w:color w:val="31849B" w:themeColor="accent5" w:themeShade="BF"/>
        <w:sz w:val="44"/>
      </w:rPr>
    </w:lvl>
    <w:lvl w:ilvl="4">
      <w:start w:val="1"/>
      <w:numFmt w:val="decimal"/>
      <w:lvlText w:val="%1.%2.%3.%4.%5"/>
      <w:lvlJc w:val="left"/>
      <w:pPr>
        <w:ind w:left="1792" w:hanging="1800"/>
      </w:pPr>
      <w:rPr>
        <w:rFonts w:hint="default"/>
        <w:b/>
        <w:color w:val="31849B" w:themeColor="accent5" w:themeShade="BF"/>
        <w:sz w:val="44"/>
      </w:rPr>
    </w:lvl>
    <w:lvl w:ilvl="5">
      <w:start w:val="1"/>
      <w:numFmt w:val="decimal"/>
      <w:lvlText w:val="%1.%2.%3.%4.%5.%6"/>
      <w:lvlJc w:val="left"/>
      <w:pPr>
        <w:ind w:left="2150" w:hanging="2160"/>
      </w:pPr>
      <w:rPr>
        <w:rFonts w:hint="default"/>
        <w:b/>
        <w:color w:val="31849B" w:themeColor="accent5" w:themeShade="BF"/>
        <w:sz w:val="44"/>
      </w:rPr>
    </w:lvl>
    <w:lvl w:ilvl="6">
      <w:start w:val="1"/>
      <w:numFmt w:val="decimal"/>
      <w:lvlText w:val="%1.%2.%3.%4.%5.%6.%7"/>
      <w:lvlJc w:val="left"/>
      <w:pPr>
        <w:ind w:left="2508" w:hanging="2520"/>
      </w:pPr>
      <w:rPr>
        <w:rFonts w:hint="default"/>
        <w:b/>
        <w:color w:val="31849B" w:themeColor="accent5" w:themeShade="BF"/>
        <w:sz w:val="44"/>
      </w:rPr>
    </w:lvl>
    <w:lvl w:ilvl="7">
      <w:start w:val="1"/>
      <w:numFmt w:val="decimal"/>
      <w:lvlText w:val="%1.%2.%3.%4.%5.%6.%7.%8"/>
      <w:lvlJc w:val="left"/>
      <w:pPr>
        <w:ind w:left="2866" w:hanging="2880"/>
      </w:pPr>
      <w:rPr>
        <w:rFonts w:hint="default"/>
        <w:b/>
        <w:color w:val="31849B" w:themeColor="accent5" w:themeShade="BF"/>
        <w:sz w:val="44"/>
      </w:rPr>
    </w:lvl>
    <w:lvl w:ilvl="8">
      <w:start w:val="1"/>
      <w:numFmt w:val="decimal"/>
      <w:lvlText w:val="%1.%2.%3.%4.%5.%6.%7.%8.%9"/>
      <w:lvlJc w:val="left"/>
      <w:pPr>
        <w:ind w:left="2864" w:hanging="2880"/>
      </w:pPr>
      <w:rPr>
        <w:rFonts w:hint="default"/>
        <w:b/>
        <w:color w:val="31849B" w:themeColor="accent5" w:themeShade="BF"/>
        <w:sz w:val="44"/>
      </w:rPr>
    </w:lvl>
  </w:abstractNum>
  <w:abstractNum w:abstractNumId="36" w15:restartNumberingAfterBreak="0">
    <w:nsid w:val="70024327"/>
    <w:multiLevelType w:val="multilevel"/>
    <w:tmpl w:val="7002432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71A470D0"/>
    <w:multiLevelType w:val="multilevel"/>
    <w:tmpl w:val="F9BA20E4"/>
    <w:lvl w:ilvl="0">
      <w:start w:val="1"/>
      <w:numFmt w:val="decimal"/>
      <w:lvlText w:val="%1."/>
      <w:lvlJc w:val="left"/>
      <w:pPr>
        <w:ind w:left="358" w:hanging="360"/>
      </w:pPr>
      <w:rPr>
        <w:rFonts w:hint="default"/>
      </w:rPr>
    </w:lvl>
    <w:lvl w:ilvl="1">
      <w:start w:val="3"/>
      <w:numFmt w:val="decimal"/>
      <w:isLgl/>
      <w:lvlText w:val="%1.%2"/>
      <w:lvlJc w:val="left"/>
      <w:pPr>
        <w:ind w:left="718" w:hanging="720"/>
      </w:pPr>
      <w:rPr>
        <w:rFonts w:hint="default"/>
      </w:rPr>
    </w:lvl>
    <w:lvl w:ilvl="2">
      <w:start w:val="1"/>
      <w:numFmt w:val="decimal"/>
      <w:isLgl/>
      <w:lvlText w:val="%1.%2.%3"/>
      <w:lvlJc w:val="left"/>
      <w:pPr>
        <w:ind w:left="1078" w:hanging="1080"/>
      </w:pPr>
      <w:rPr>
        <w:rFonts w:hint="default"/>
      </w:rPr>
    </w:lvl>
    <w:lvl w:ilvl="3">
      <w:start w:val="1"/>
      <w:numFmt w:val="decimal"/>
      <w:isLgl/>
      <w:lvlText w:val="%1.%2.%3.%4"/>
      <w:lvlJc w:val="left"/>
      <w:pPr>
        <w:ind w:left="1438" w:hanging="1440"/>
      </w:pPr>
      <w:rPr>
        <w:rFonts w:hint="default"/>
      </w:rPr>
    </w:lvl>
    <w:lvl w:ilvl="4">
      <w:start w:val="1"/>
      <w:numFmt w:val="decimal"/>
      <w:isLgl/>
      <w:lvlText w:val="%1.%2.%3.%4.%5"/>
      <w:lvlJc w:val="left"/>
      <w:pPr>
        <w:ind w:left="1798" w:hanging="1800"/>
      </w:pPr>
      <w:rPr>
        <w:rFonts w:hint="default"/>
      </w:rPr>
    </w:lvl>
    <w:lvl w:ilvl="5">
      <w:start w:val="1"/>
      <w:numFmt w:val="decimal"/>
      <w:isLgl/>
      <w:lvlText w:val="%1.%2.%3.%4.%5.%6"/>
      <w:lvlJc w:val="left"/>
      <w:pPr>
        <w:ind w:left="2158" w:hanging="2160"/>
      </w:pPr>
      <w:rPr>
        <w:rFonts w:hint="default"/>
      </w:rPr>
    </w:lvl>
    <w:lvl w:ilvl="6">
      <w:start w:val="1"/>
      <w:numFmt w:val="decimal"/>
      <w:isLgl/>
      <w:lvlText w:val="%1.%2.%3.%4.%5.%6.%7"/>
      <w:lvlJc w:val="left"/>
      <w:pPr>
        <w:ind w:left="2518" w:hanging="2520"/>
      </w:pPr>
      <w:rPr>
        <w:rFonts w:hint="default"/>
      </w:rPr>
    </w:lvl>
    <w:lvl w:ilvl="7">
      <w:start w:val="1"/>
      <w:numFmt w:val="decimal"/>
      <w:isLgl/>
      <w:lvlText w:val="%1.%2.%3.%4.%5.%6.%7.%8"/>
      <w:lvlJc w:val="left"/>
      <w:pPr>
        <w:ind w:left="2878" w:hanging="2880"/>
      </w:pPr>
      <w:rPr>
        <w:rFonts w:hint="default"/>
      </w:rPr>
    </w:lvl>
    <w:lvl w:ilvl="8">
      <w:start w:val="1"/>
      <w:numFmt w:val="decimal"/>
      <w:isLgl/>
      <w:lvlText w:val="%1.%2.%3.%4.%5.%6.%7.%8.%9"/>
      <w:lvlJc w:val="left"/>
      <w:pPr>
        <w:ind w:left="2878" w:hanging="2880"/>
      </w:pPr>
      <w:rPr>
        <w:rFonts w:hint="default"/>
      </w:rPr>
    </w:lvl>
  </w:abstractNum>
  <w:abstractNum w:abstractNumId="38" w15:restartNumberingAfterBreak="0">
    <w:nsid w:val="71AF1CF4"/>
    <w:multiLevelType w:val="multilevel"/>
    <w:tmpl w:val="0AF8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BA645D"/>
    <w:multiLevelType w:val="multilevel"/>
    <w:tmpl w:val="2F0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2C696A"/>
    <w:multiLevelType w:val="multilevel"/>
    <w:tmpl w:val="C89C8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1E55B9"/>
    <w:multiLevelType w:val="multilevel"/>
    <w:tmpl w:val="D968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6629481">
    <w:abstractNumId w:val="19"/>
  </w:num>
  <w:num w:numId="2" w16cid:durableId="473644947">
    <w:abstractNumId w:val="29"/>
  </w:num>
  <w:num w:numId="3" w16cid:durableId="1843624224">
    <w:abstractNumId w:val="12"/>
  </w:num>
  <w:num w:numId="4" w16cid:durableId="2062558840">
    <w:abstractNumId w:val="17"/>
  </w:num>
  <w:num w:numId="5" w16cid:durableId="699814643">
    <w:abstractNumId w:val="24"/>
  </w:num>
  <w:num w:numId="6" w16cid:durableId="368574543">
    <w:abstractNumId w:val="10"/>
  </w:num>
  <w:num w:numId="7" w16cid:durableId="1294869519">
    <w:abstractNumId w:val="9"/>
  </w:num>
  <w:num w:numId="8" w16cid:durableId="1563057017">
    <w:abstractNumId w:val="16"/>
  </w:num>
  <w:num w:numId="9" w16cid:durableId="485561144">
    <w:abstractNumId w:val="36"/>
  </w:num>
  <w:num w:numId="10" w16cid:durableId="740057360">
    <w:abstractNumId w:val="15"/>
  </w:num>
  <w:num w:numId="11" w16cid:durableId="1448501535">
    <w:abstractNumId w:val="20"/>
  </w:num>
  <w:num w:numId="12" w16cid:durableId="864562546">
    <w:abstractNumId w:val="28"/>
  </w:num>
  <w:num w:numId="13" w16cid:durableId="1143814898">
    <w:abstractNumId w:val="37"/>
  </w:num>
  <w:num w:numId="14" w16cid:durableId="551886676">
    <w:abstractNumId w:val="25"/>
  </w:num>
  <w:num w:numId="15" w16cid:durableId="1182663843">
    <w:abstractNumId w:val="3"/>
  </w:num>
  <w:num w:numId="16" w16cid:durableId="1002315100">
    <w:abstractNumId w:val="4"/>
  </w:num>
  <w:num w:numId="17" w16cid:durableId="422728858">
    <w:abstractNumId w:val="7"/>
  </w:num>
  <w:num w:numId="18" w16cid:durableId="176235619">
    <w:abstractNumId w:val="38"/>
  </w:num>
  <w:num w:numId="19" w16cid:durableId="369917900">
    <w:abstractNumId w:val="34"/>
  </w:num>
  <w:num w:numId="20" w16cid:durableId="1069768152">
    <w:abstractNumId w:val="27"/>
  </w:num>
  <w:num w:numId="21" w16cid:durableId="88157474">
    <w:abstractNumId w:val="39"/>
  </w:num>
  <w:num w:numId="22" w16cid:durableId="2079352800">
    <w:abstractNumId w:val="0"/>
  </w:num>
  <w:num w:numId="23" w16cid:durableId="96103363">
    <w:abstractNumId w:val="26"/>
  </w:num>
  <w:num w:numId="24" w16cid:durableId="418645184">
    <w:abstractNumId w:val="22"/>
  </w:num>
  <w:num w:numId="25" w16cid:durableId="1198276974">
    <w:abstractNumId w:val="41"/>
  </w:num>
  <w:num w:numId="26" w16cid:durableId="8727398">
    <w:abstractNumId w:val="13"/>
  </w:num>
  <w:num w:numId="27" w16cid:durableId="1885170032">
    <w:abstractNumId w:val="14"/>
  </w:num>
  <w:num w:numId="28" w16cid:durableId="359547316">
    <w:abstractNumId w:val="18"/>
  </w:num>
  <w:num w:numId="29" w16cid:durableId="1920212079">
    <w:abstractNumId w:val="2"/>
  </w:num>
  <w:num w:numId="30" w16cid:durableId="1728069400">
    <w:abstractNumId w:val="32"/>
  </w:num>
  <w:num w:numId="31" w16cid:durableId="1841850428">
    <w:abstractNumId w:val="11"/>
  </w:num>
  <w:num w:numId="32" w16cid:durableId="2066634540">
    <w:abstractNumId w:val="35"/>
  </w:num>
  <w:num w:numId="33" w16cid:durableId="1564680182">
    <w:abstractNumId w:val="21"/>
  </w:num>
  <w:num w:numId="34" w16cid:durableId="1089078621">
    <w:abstractNumId w:val="30"/>
  </w:num>
  <w:num w:numId="35" w16cid:durableId="1606041173">
    <w:abstractNumId w:val="33"/>
  </w:num>
  <w:num w:numId="36" w16cid:durableId="1201480476">
    <w:abstractNumId w:val="5"/>
  </w:num>
  <w:num w:numId="37" w16cid:durableId="391581558">
    <w:abstractNumId w:val="8"/>
  </w:num>
  <w:num w:numId="38" w16cid:durableId="905263120">
    <w:abstractNumId w:val="23"/>
  </w:num>
  <w:num w:numId="39" w16cid:durableId="1466964608">
    <w:abstractNumId w:val="40"/>
  </w:num>
  <w:num w:numId="40" w16cid:durableId="14622383">
    <w:abstractNumId w:val="31"/>
  </w:num>
  <w:num w:numId="41" w16cid:durableId="1446850943">
    <w:abstractNumId w:val="6"/>
  </w:num>
  <w:num w:numId="42" w16cid:durableId="145760588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urcan BOZKURT">
    <w15:presenceInfo w15:providerId="AD" w15:userId="S::nurcan.bozkurt@atlas.edu.tr::4f1d21a3-f46c-45db-90b6-edf1b5b073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47C"/>
    <w:rsid w:val="00001BFD"/>
    <w:rsid w:val="00013931"/>
    <w:rsid w:val="00024599"/>
    <w:rsid w:val="000262B7"/>
    <w:rsid w:val="00050648"/>
    <w:rsid w:val="00051445"/>
    <w:rsid w:val="00067A7C"/>
    <w:rsid w:val="000A6710"/>
    <w:rsid w:val="000C23CF"/>
    <w:rsid w:val="000D6FCC"/>
    <w:rsid w:val="001070D9"/>
    <w:rsid w:val="00152034"/>
    <w:rsid w:val="00183CFA"/>
    <w:rsid w:val="0019204B"/>
    <w:rsid w:val="001A20C1"/>
    <w:rsid w:val="001B0014"/>
    <w:rsid w:val="001C0491"/>
    <w:rsid w:val="00235E72"/>
    <w:rsid w:val="0026692A"/>
    <w:rsid w:val="00281D73"/>
    <w:rsid w:val="002C5FC8"/>
    <w:rsid w:val="003015C5"/>
    <w:rsid w:val="00311DA6"/>
    <w:rsid w:val="00335131"/>
    <w:rsid w:val="0033578C"/>
    <w:rsid w:val="00351497"/>
    <w:rsid w:val="00370E1A"/>
    <w:rsid w:val="00383993"/>
    <w:rsid w:val="00394854"/>
    <w:rsid w:val="003B1FCE"/>
    <w:rsid w:val="003C2593"/>
    <w:rsid w:val="003E1618"/>
    <w:rsid w:val="003E28D2"/>
    <w:rsid w:val="003E313B"/>
    <w:rsid w:val="004001D3"/>
    <w:rsid w:val="00431DD2"/>
    <w:rsid w:val="0045532C"/>
    <w:rsid w:val="00475F40"/>
    <w:rsid w:val="00485A04"/>
    <w:rsid w:val="00492D32"/>
    <w:rsid w:val="004A4B71"/>
    <w:rsid w:val="004B7442"/>
    <w:rsid w:val="004E0460"/>
    <w:rsid w:val="004E4057"/>
    <w:rsid w:val="00536E3F"/>
    <w:rsid w:val="00550444"/>
    <w:rsid w:val="00585C8E"/>
    <w:rsid w:val="00593952"/>
    <w:rsid w:val="005B4EE7"/>
    <w:rsid w:val="005E1815"/>
    <w:rsid w:val="005E22DA"/>
    <w:rsid w:val="005F0DAB"/>
    <w:rsid w:val="00622ECB"/>
    <w:rsid w:val="00642023"/>
    <w:rsid w:val="006472D2"/>
    <w:rsid w:val="0065174F"/>
    <w:rsid w:val="006539C9"/>
    <w:rsid w:val="00653A70"/>
    <w:rsid w:val="006A7293"/>
    <w:rsid w:val="006B4D25"/>
    <w:rsid w:val="006C2F1A"/>
    <w:rsid w:val="006D1494"/>
    <w:rsid w:val="006D6C38"/>
    <w:rsid w:val="00710607"/>
    <w:rsid w:val="00731358"/>
    <w:rsid w:val="00744F95"/>
    <w:rsid w:val="007528AE"/>
    <w:rsid w:val="0078336B"/>
    <w:rsid w:val="00791558"/>
    <w:rsid w:val="007A6036"/>
    <w:rsid w:val="007B06C9"/>
    <w:rsid w:val="007D0D8F"/>
    <w:rsid w:val="007D1BB6"/>
    <w:rsid w:val="007E4D53"/>
    <w:rsid w:val="007E595F"/>
    <w:rsid w:val="007E6863"/>
    <w:rsid w:val="00815226"/>
    <w:rsid w:val="00820FC0"/>
    <w:rsid w:val="00830E3C"/>
    <w:rsid w:val="00843EDC"/>
    <w:rsid w:val="00844A4B"/>
    <w:rsid w:val="008616D7"/>
    <w:rsid w:val="008705E4"/>
    <w:rsid w:val="0089132E"/>
    <w:rsid w:val="00893EFF"/>
    <w:rsid w:val="0089570D"/>
    <w:rsid w:val="008964CC"/>
    <w:rsid w:val="008A02D4"/>
    <w:rsid w:val="008C28E8"/>
    <w:rsid w:val="008C5F2D"/>
    <w:rsid w:val="008E237B"/>
    <w:rsid w:val="008E31C0"/>
    <w:rsid w:val="008E7EE1"/>
    <w:rsid w:val="008F602D"/>
    <w:rsid w:val="00912369"/>
    <w:rsid w:val="00954572"/>
    <w:rsid w:val="00972FF1"/>
    <w:rsid w:val="009D3ED8"/>
    <w:rsid w:val="00A24307"/>
    <w:rsid w:val="00A26483"/>
    <w:rsid w:val="00A30958"/>
    <w:rsid w:val="00A34B41"/>
    <w:rsid w:val="00A4563E"/>
    <w:rsid w:val="00A547B1"/>
    <w:rsid w:val="00A635FC"/>
    <w:rsid w:val="00A673D1"/>
    <w:rsid w:val="00A74489"/>
    <w:rsid w:val="00A81F22"/>
    <w:rsid w:val="00A91DE0"/>
    <w:rsid w:val="00A9410E"/>
    <w:rsid w:val="00AA017B"/>
    <w:rsid w:val="00AB7C8C"/>
    <w:rsid w:val="00AC4342"/>
    <w:rsid w:val="00AD1DF5"/>
    <w:rsid w:val="00AE418F"/>
    <w:rsid w:val="00B20E3F"/>
    <w:rsid w:val="00B84ED1"/>
    <w:rsid w:val="00B978F9"/>
    <w:rsid w:val="00BB714D"/>
    <w:rsid w:val="00BC1412"/>
    <w:rsid w:val="00BC2732"/>
    <w:rsid w:val="00BC48A4"/>
    <w:rsid w:val="00BE58E4"/>
    <w:rsid w:val="00BF6F7F"/>
    <w:rsid w:val="00C115C7"/>
    <w:rsid w:val="00C1629E"/>
    <w:rsid w:val="00C240FF"/>
    <w:rsid w:val="00C31404"/>
    <w:rsid w:val="00C71D06"/>
    <w:rsid w:val="00C769E0"/>
    <w:rsid w:val="00C8097F"/>
    <w:rsid w:val="00C85EEA"/>
    <w:rsid w:val="00CB2945"/>
    <w:rsid w:val="00CB540F"/>
    <w:rsid w:val="00CC6B3E"/>
    <w:rsid w:val="00CD1AAF"/>
    <w:rsid w:val="00CD6A63"/>
    <w:rsid w:val="00CE6FFC"/>
    <w:rsid w:val="00D015CC"/>
    <w:rsid w:val="00D06623"/>
    <w:rsid w:val="00D10570"/>
    <w:rsid w:val="00D20030"/>
    <w:rsid w:val="00D2407A"/>
    <w:rsid w:val="00D371D5"/>
    <w:rsid w:val="00D527EB"/>
    <w:rsid w:val="00D956B7"/>
    <w:rsid w:val="00DC02C3"/>
    <w:rsid w:val="00DF7D29"/>
    <w:rsid w:val="00E06D08"/>
    <w:rsid w:val="00E23D91"/>
    <w:rsid w:val="00E353C9"/>
    <w:rsid w:val="00E3703C"/>
    <w:rsid w:val="00E377DA"/>
    <w:rsid w:val="00E523D0"/>
    <w:rsid w:val="00E559FE"/>
    <w:rsid w:val="00E60540"/>
    <w:rsid w:val="00E62877"/>
    <w:rsid w:val="00E64092"/>
    <w:rsid w:val="00E74DFA"/>
    <w:rsid w:val="00E921DF"/>
    <w:rsid w:val="00EF5D1F"/>
    <w:rsid w:val="00F02E61"/>
    <w:rsid w:val="00F603E7"/>
    <w:rsid w:val="00F7147C"/>
    <w:rsid w:val="00F7678D"/>
    <w:rsid w:val="00F77BC0"/>
    <w:rsid w:val="00FA2021"/>
    <w:rsid w:val="00FA5C52"/>
    <w:rsid w:val="00FC6C0D"/>
    <w:rsid w:val="00FD1B62"/>
    <w:rsid w:val="00FD4F49"/>
    <w:rsid w:val="00FE29F0"/>
    <w:rsid w:val="00FF59C3"/>
    <w:rsid w:val="273831FD"/>
  </w:rsids>
  <m:mathPr>
    <m:mathFont m:val="Cambria Math"/>
    <m:brkBin m:val="before"/>
    <m:brkBinSub m:val="--"/>
    <m:smallFrac m:val="0"/>
    <m:dispDef/>
    <m:lMargin m:val="0"/>
    <m:rMargin m:val="0"/>
    <m:defJc m:val="centerGroup"/>
    <m:wrapIndent m:val="1440"/>
    <m:intLim m:val="subSup"/>
    <m:naryLim m:val="undOvr"/>
  </m:mathPr>
  <w:themeFontLang w:val="tr-TR"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A80D2FD"/>
  <w15:docId w15:val="{12B5D023-DC40-477E-8E60-66196D5F2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FC0"/>
    <w:pPr>
      <w:suppressAutoHyphens/>
      <w:spacing w:line="1" w:lineRule="atLeast"/>
      <w:ind w:leftChars="-1" w:left="-1" w:hangingChars="1" w:hanging="1"/>
      <w:textAlignment w:val="top"/>
      <w:outlineLvl w:val="0"/>
    </w:pPr>
    <w:rPr>
      <w:position w:val="-1"/>
      <w:sz w:val="24"/>
      <w:szCs w:val="24"/>
      <w:lang w:val="en-US"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pPr>
      <w:tabs>
        <w:tab w:val="center" w:pos="4320"/>
        <w:tab w:val="right" w:pos="8640"/>
      </w:tabs>
      <w:jc w:val="both"/>
    </w:pPr>
    <w:rPr>
      <w:sz w:val="20"/>
      <w:szCs w:val="20"/>
      <w:lang w:val="tr-TR"/>
    </w:rPr>
  </w:style>
  <w:style w:type="paragraph" w:styleId="Header">
    <w:name w:val="header"/>
    <w:basedOn w:val="Normal"/>
    <w:pPr>
      <w:tabs>
        <w:tab w:val="center" w:pos="4320"/>
        <w:tab w:val="right" w:pos="8640"/>
      </w:tabs>
      <w:jc w:val="both"/>
    </w:pPr>
    <w:rPr>
      <w:sz w:val="20"/>
      <w:szCs w:val="20"/>
      <w:lang w:val="tr-TR"/>
    </w:rPr>
  </w:style>
  <w:style w:type="character" w:styleId="Hyperlink">
    <w:name w:val="Hyperlink"/>
    <w:basedOn w:val="DefaultParagraphFont"/>
    <w:uiPriority w:val="99"/>
    <w:unhideWhenUsed/>
    <w:rPr>
      <w:color w:val="0000FF" w:themeColor="hyperlink"/>
      <w:u w:val="single"/>
    </w:rPr>
  </w:style>
  <w:style w:type="character" w:styleId="PageNumber">
    <w:name w:val="page number"/>
    <w:basedOn w:val="DefaultParagraphFont"/>
    <w:rPr>
      <w:w w:val="100"/>
      <w:position w:val="-1"/>
      <w:vertAlign w:val="baseline"/>
      <w:cs w:val="0"/>
    </w:rPr>
  </w:style>
  <w:style w:type="paragraph" w:styleId="Subtitle">
    <w:name w:val="Subtitle"/>
    <w:basedOn w:val="Normal"/>
    <w:next w:val="Normal"/>
    <w:uiPriority w:val="11"/>
    <w:qFormat/>
    <w:pPr>
      <w:keepNext/>
      <w:keepLines/>
      <w:spacing w:before="360" w:after="80"/>
    </w:pPr>
    <w:rPr>
      <w:b/>
      <w:sz w:val="32"/>
      <w:szCs w:val="3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pPr>
      <w:spacing w:after="100"/>
      <w:ind w:left="0"/>
    </w:pPr>
  </w:style>
  <w:style w:type="paragraph" w:styleId="TOC2">
    <w:name w:val="toc 2"/>
    <w:basedOn w:val="Normal"/>
    <w:next w:val="Normal"/>
    <w:autoRedefine/>
    <w:uiPriority w:val="39"/>
    <w:unhideWhenUsed/>
    <w:qFormat/>
    <w:pPr>
      <w:spacing w:after="100"/>
      <w:ind w:left="240"/>
    </w:p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qFormat/>
    <w:pPr>
      <w:suppressAutoHyphens/>
      <w:spacing w:line="1" w:lineRule="atLeast"/>
      <w:ind w:leftChars="-1" w:left="-1" w:hangingChars="1" w:hanging="1"/>
      <w:textAlignment w:val="top"/>
      <w:outlineLvl w:val="0"/>
    </w:pPr>
    <w:rPr>
      <w:position w:val="-1"/>
    </w:rPr>
    <w:tblPr>
      <w:tblCellMar>
        <w:top w:w="0" w:type="dxa"/>
        <w:left w:w="108" w:type="dxa"/>
        <w:bottom w:w="0" w:type="dxa"/>
        <w:right w:w="108" w:type="dxa"/>
      </w:tblCellMar>
    </w:tblPr>
  </w:style>
  <w:style w:type="table" w:customStyle="1" w:styleId="Style17">
    <w:name w:val="_Style 17"/>
    <w:basedOn w:val="TableNormal3"/>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qFormat/>
    <w:rPr>
      <w:position w:val="-1"/>
      <w:sz w:val="20"/>
      <w:szCs w:val="20"/>
      <w:lang w:eastAsia="en-US"/>
    </w:rPr>
  </w:style>
  <w:style w:type="character" w:styleId="PlaceholderText">
    <w:name w:val="Placeholder Text"/>
    <w:basedOn w:val="DefaultParagraphFont"/>
    <w:uiPriority w:val="99"/>
    <w:semiHidden/>
    <w:rPr>
      <w:color w:val="666666"/>
    </w:rPr>
  </w:style>
  <w:style w:type="paragraph" w:customStyle="1" w:styleId="Revision1">
    <w:name w:val="Revision1"/>
    <w:hidden/>
    <w:uiPriority w:val="99"/>
    <w:semiHidden/>
    <w:rPr>
      <w:position w:val="-1"/>
      <w:sz w:val="24"/>
      <w:szCs w:val="24"/>
      <w:lang w:val="en-US"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311DA6"/>
  </w:style>
  <w:style w:type="character" w:styleId="Strong">
    <w:name w:val="Strong"/>
    <w:basedOn w:val="DefaultParagraphFont"/>
    <w:uiPriority w:val="22"/>
    <w:qFormat/>
    <w:rsid w:val="00744F95"/>
    <w:rPr>
      <w:b/>
      <w:bCs/>
    </w:rPr>
  </w:style>
  <w:style w:type="character" w:styleId="UnresolvedMention">
    <w:name w:val="Unresolved Mention"/>
    <w:basedOn w:val="DefaultParagraphFont"/>
    <w:uiPriority w:val="99"/>
    <w:semiHidden/>
    <w:unhideWhenUsed/>
    <w:rsid w:val="004E04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592396">
      <w:bodyDiv w:val="1"/>
      <w:marLeft w:val="0"/>
      <w:marRight w:val="0"/>
      <w:marTop w:val="0"/>
      <w:marBottom w:val="0"/>
      <w:divBdr>
        <w:top w:val="none" w:sz="0" w:space="0" w:color="auto"/>
        <w:left w:val="none" w:sz="0" w:space="0" w:color="auto"/>
        <w:bottom w:val="none" w:sz="0" w:space="0" w:color="auto"/>
        <w:right w:val="none" w:sz="0" w:space="0" w:color="auto"/>
      </w:divBdr>
    </w:div>
    <w:div w:id="116603786">
      <w:bodyDiv w:val="1"/>
      <w:marLeft w:val="0"/>
      <w:marRight w:val="0"/>
      <w:marTop w:val="0"/>
      <w:marBottom w:val="0"/>
      <w:divBdr>
        <w:top w:val="none" w:sz="0" w:space="0" w:color="auto"/>
        <w:left w:val="none" w:sz="0" w:space="0" w:color="auto"/>
        <w:bottom w:val="none" w:sz="0" w:space="0" w:color="auto"/>
        <w:right w:val="none" w:sz="0" w:space="0" w:color="auto"/>
      </w:divBdr>
    </w:div>
    <w:div w:id="138546530">
      <w:bodyDiv w:val="1"/>
      <w:marLeft w:val="0"/>
      <w:marRight w:val="0"/>
      <w:marTop w:val="0"/>
      <w:marBottom w:val="0"/>
      <w:divBdr>
        <w:top w:val="none" w:sz="0" w:space="0" w:color="auto"/>
        <w:left w:val="none" w:sz="0" w:space="0" w:color="auto"/>
        <w:bottom w:val="none" w:sz="0" w:space="0" w:color="auto"/>
        <w:right w:val="none" w:sz="0" w:space="0" w:color="auto"/>
      </w:divBdr>
      <w:divsChild>
        <w:div w:id="824705318">
          <w:marLeft w:val="0"/>
          <w:marRight w:val="0"/>
          <w:marTop w:val="0"/>
          <w:marBottom w:val="0"/>
          <w:divBdr>
            <w:top w:val="none" w:sz="0" w:space="0" w:color="auto"/>
            <w:left w:val="none" w:sz="0" w:space="0" w:color="auto"/>
            <w:bottom w:val="none" w:sz="0" w:space="0" w:color="auto"/>
            <w:right w:val="none" w:sz="0" w:space="0" w:color="auto"/>
          </w:divBdr>
        </w:div>
        <w:div w:id="7762018">
          <w:marLeft w:val="0"/>
          <w:marRight w:val="0"/>
          <w:marTop w:val="0"/>
          <w:marBottom w:val="0"/>
          <w:divBdr>
            <w:top w:val="none" w:sz="0" w:space="0" w:color="auto"/>
            <w:left w:val="none" w:sz="0" w:space="0" w:color="auto"/>
            <w:bottom w:val="none" w:sz="0" w:space="0" w:color="auto"/>
            <w:right w:val="none" w:sz="0" w:space="0" w:color="auto"/>
          </w:divBdr>
          <w:divsChild>
            <w:div w:id="598876436">
              <w:marLeft w:val="0"/>
              <w:marRight w:val="0"/>
              <w:marTop w:val="0"/>
              <w:marBottom w:val="0"/>
              <w:divBdr>
                <w:top w:val="none" w:sz="0" w:space="0" w:color="auto"/>
                <w:left w:val="none" w:sz="0" w:space="0" w:color="auto"/>
                <w:bottom w:val="none" w:sz="0" w:space="0" w:color="auto"/>
                <w:right w:val="none" w:sz="0" w:space="0" w:color="auto"/>
              </w:divBdr>
            </w:div>
            <w:div w:id="611401205">
              <w:marLeft w:val="0"/>
              <w:marRight w:val="0"/>
              <w:marTop w:val="0"/>
              <w:marBottom w:val="0"/>
              <w:divBdr>
                <w:top w:val="none" w:sz="0" w:space="0" w:color="auto"/>
                <w:left w:val="none" w:sz="0" w:space="0" w:color="auto"/>
                <w:bottom w:val="none" w:sz="0" w:space="0" w:color="auto"/>
                <w:right w:val="none" w:sz="0" w:space="0" w:color="auto"/>
              </w:divBdr>
              <w:divsChild>
                <w:div w:id="446782137">
                  <w:marLeft w:val="0"/>
                  <w:marRight w:val="0"/>
                  <w:marTop w:val="0"/>
                  <w:marBottom w:val="0"/>
                  <w:divBdr>
                    <w:top w:val="none" w:sz="0" w:space="0" w:color="auto"/>
                    <w:left w:val="none" w:sz="0" w:space="0" w:color="auto"/>
                    <w:bottom w:val="none" w:sz="0" w:space="0" w:color="auto"/>
                    <w:right w:val="none" w:sz="0" w:space="0" w:color="auto"/>
                  </w:divBdr>
                </w:div>
                <w:div w:id="1928882258">
                  <w:marLeft w:val="0"/>
                  <w:marRight w:val="0"/>
                  <w:marTop w:val="0"/>
                  <w:marBottom w:val="0"/>
                  <w:divBdr>
                    <w:top w:val="none" w:sz="0" w:space="0" w:color="auto"/>
                    <w:left w:val="none" w:sz="0" w:space="0" w:color="auto"/>
                    <w:bottom w:val="none" w:sz="0" w:space="0" w:color="auto"/>
                    <w:right w:val="none" w:sz="0" w:space="0" w:color="auto"/>
                  </w:divBdr>
                </w:div>
                <w:div w:id="1071394585">
                  <w:marLeft w:val="0"/>
                  <w:marRight w:val="0"/>
                  <w:marTop w:val="0"/>
                  <w:marBottom w:val="0"/>
                  <w:divBdr>
                    <w:top w:val="none" w:sz="0" w:space="0" w:color="auto"/>
                    <w:left w:val="none" w:sz="0" w:space="0" w:color="auto"/>
                    <w:bottom w:val="none" w:sz="0" w:space="0" w:color="auto"/>
                    <w:right w:val="none" w:sz="0" w:space="0" w:color="auto"/>
                  </w:divBdr>
                </w:div>
                <w:div w:id="1941327361">
                  <w:marLeft w:val="0"/>
                  <w:marRight w:val="0"/>
                  <w:marTop w:val="0"/>
                  <w:marBottom w:val="0"/>
                  <w:divBdr>
                    <w:top w:val="none" w:sz="0" w:space="0" w:color="auto"/>
                    <w:left w:val="none" w:sz="0" w:space="0" w:color="auto"/>
                    <w:bottom w:val="none" w:sz="0" w:space="0" w:color="auto"/>
                    <w:right w:val="none" w:sz="0" w:space="0" w:color="auto"/>
                  </w:divBdr>
                </w:div>
                <w:div w:id="21446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4103">
      <w:bodyDiv w:val="1"/>
      <w:marLeft w:val="0"/>
      <w:marRight w:val="0"/>
      <w:marTop w:val="0"/>
      <w:marBottom w:val="0"/>
      <w:divBdr>
        <w:top w:val="none" w:sz="0" w:space="0" w:color="auto"/>
        <w:left w:val="none" w:sz="0" w:space="0" w:color="auto"/>
        <w:bottom w:val="none" w:sz="0" w:space="0" w:color="auto"/>
        <w:right w:val="none" w:sz="0" w:space="0" w:color="auto"/>
      </w:divBdr>
    </w:div>
    <w:div w:id="157431468">
      <w:bodyDiv w:val="1"/>
      <w:marLeft w:val="0"/>
      <w:marRight w:val="0"/>
      <w:marTop w:val="0"/>
      <w:marBottom w:val="0"/>
      <w:divBdr>
        <w:top w:val="none" w:sz="0" w:space="0" w:color="auto"/>
        <w:left w:val="none" w:sz="0" w:space="0" w:color="auto"/>
        <w:bottom w:val="none" w:sz="0" w:space="0" w:color="auto"/>
        <w:right w:val="none" w:sz="0" w:space="0" w:color="auto"/>
      </w:divBdr>
    </w:div>
    <w:div w:id="183908062">
      <w:bodyDiv w:val="1"/>
      <w:marLeft w:val="0"/>
      <w:marRight w:val="0"/>
      <w:marTop w:val="0"/>
      <w:marBottom w:val="0"/>
      <w:divBdr>
        <w:top w:val="none" w:sz="0" w:space="0" w:color="auto"/>
        <w:left w:val="none" w:sz="0" w:space="0" w:color="auto"/>
        <w:bottom w:val="none" w:sz="0" w:space="0" w:color="auto"/>
        <w:right w:val="none" w:sz="0" w:space="0" w:color="auto"/>
      </w:divBdr>
    </w:div>
    <w:div w:id="197788998">
      <w:bodyDiv w:val="1"/>
      <w:marLeft w:val="0"/>
      <w:marRight w:val="0"/>
      <w:marTop w:val="0"/>
      <w:marBottom w:val="0"/>
      <w:divBdr>
        <w:top w:val="none" w:sz="0" w:space="0" w:color="auto"/>
        <w:left w:val="none" w:sz="0" w:space="0" w:color="auto"/>
        <w:bottom w:val="none" w:sz="0" w:space="0" w:color="auto"/>
        <w:right w:val="none" w:sz="0" w:space="0" w:color="auto"/>
      </w:divBdr>
    </w:div>
    <w:div w:id="259065484">
      <w:bodyDiv w:val="1"/>
      <w:marLeft w:val="0"/>
      <w:marRight w:val="0"/>
      <w:marTop w:val="0"/>
      <w:marBottom w:val="0"/>
      <w:divBdr>
        <w:top w:val="none" w:sz="0" w:space="0" w:color="auto"/>
        <w:left w:val="none" w:sz="0" w:space="0" w:color="auto"/>
        <w:bottom w:val="none" w:sz="0" w:space="0" w:color="auto"/>
        <w:right w:val="none" w:sz="0" w:space="0" w:color="auto"/>
      </w:divBdr>
    </w:div>
    <w:div w:id="316419042">
      <w:bodyDiv w:val="1"/>
      <w:marLeft w:val="0"/>
      <w:marRight w:val="0"/>
      <w:marTop w:val="0"/>
      <w:marBottom w:val="0"/>
      <w:divBdr>
        <w:top w:val="none" w:sz="0" w:space="0" w:color="auto"/>
        <w:left w:val="none" w:sz="0" w:space="0" w:color="auto"/>
        <w:bottom w:val="none" w:sz="0" w:space="0" w:color="auto"/>
        <w:right w:val="none" w:sz="0" w:space="0" w:color="auto"/>
      </w:divBdr>
    </w:div>
    <w:div w:id="353190430">
      <w:bodyDiv w:val="1"/>
      <w:marLeft w:val="0"/>
      <w:marRight w:val="0"/>
      <w:marTop w:val="0"/>
      <w:marBottom w:val="0"/>
      <w:divBdr>
        <w:top w:val="none" w:sz="0" w:space="0" w:color="auto"/>
        <w:left w:val="none" w:sz="0" w:space="0" w:color="auto"/>
        <w:bottom w:val="none" w:sz="0" w:space="0" w:color="auto"/>
        <w:right w:val="none" w:sz="0" w:space="0" w:color="auto"/>
      </w:divBdr>
    </w:div>
    <w:div w:id="375545690">
      <w:bodyDiv w:val="1"/>
      <w:marLeft w:val="0"/>
      <w:marRight w:val="0"/>
      <w:marTop w:val="0"/>
      <w:marBottom w:val="0"/>
      <w:divBdr>
        <w:top w:val="none" w:sz="0" w:space="0" w:color="auto"/>
        <w:left w:val="none" w:sz="0" w:space="0" w:color="auto"/>
        <w:bottom w:val="none" w:sz="0" w:space="0" w:color="auto"/>
        <w:right w:val="none" w:sz="0" w:space="0" w:color="auto"/>
      </w:divBdr>
    </w:div>
    <w:div w:id="433937919">
      <w:bodyDiv w:val="1"/>
      <w:marLeft w:val="0"/>
      <w:marRight w:val="0"/>
      <w:marTop w:val="0"/>
      <w:marBottom w:val="0"/>
      <w:divBdr>
        <w:top w:val="none" w:sz="0" w:space="0" w:color="auto"/>
        <w:left w:val="none" w:sz="0" w:space="0" w:color="auto"/>
        <w:bottom w:val="none" w:sz="0" w:space="0" w:color="auto"/>
        <w:right w:val="none" w:sz="0" w:space="0" w:color="auto"/>
      </w:divBdr>
    </w:div>
    <w:div w:id="513347280">
      <w:bodyDiv w:val="1"/>
      <w:marLeft w:val="0"/>
      <w:marRight w:val="0"/>
      <w:marTop w:val="0"/>
      <w:marBottom w:val="0"/>
      <w:divBdr>
        <w:top w:val="none" w:sz="0" w:space="0" w:color="auto"/>
        <w:left w:val="none" w:sz="0" w:space="0" w:color="auto"/>
        <w:bottom w:val="none" w:sz="0" w:space="0" w:color="auto"/>
        <w:right w:val="none" w:sz="0" w:space="0" w:color="auto"/>
      </w:divBdr>
    </w:div>
    <w:div w:id="571160679">
      <w:bodyDiv w:val="1"/>
      <w:marLeft w:val="0"/>
      <w:marRight w:val="0"/>
      <w:marTop w:val="0"/>
      <w:marBottom w:val="0"/>
      <w:divBdr>
        <w:top w:val="none" w:sz="0" w:space="0" w:color="auto"/>
        <w:left w:val="none" w:sz="0" w:space="0" w:color="auto"/>
        <w:bottom w:val="none" w:sz="0" w:space="0" w:color="auto"/>
        <w:right w:val="none" w:sz="0" w:space="0" w:color="auto"/>
      </w:divBdr>
    </w:div>
    <w:div w:id="646321626">
      <w:bodyDiv w:val="1"/>
      <w:marLeft w:val="0"/>
      <w:marRight w:val="0"/>
      <w:marTop w:val="0"/>
      <w:marBottom w:val="0"/>
      <w:divBdr>
        <w:top w:val="none" w:sz="0" w:space="0" w:color="auto"/>
        <w:left w:val="none" w:sz="0" w:space="0" w:color="auto"/>
        <w:bottom w:val="none" w:sz="0" w:space="0" w:color="auto"/>
        <w:right w:val="none" w:sz="0" w:space="0" w:color="auto"/>
      </w:divBdr>
    </w:div>
    <w:div w:id="648824392">
      <w:bodyDiv w:val="1"/>
      <w:marLeft w:val="0"/>
      <w:marRight w:val="0"/>
      <w:marTop w:val="0"/>
      <w:marBottom w:val="0"/>
      <w:divBdr>
        <w:top w:val="none" w:sz="0" w:space="0" w:color="auto"/>
        <w:left w:val="none" w:sz="0" w:space="0" w:color="auto"/>
        <w:bottom w:val="none" w:sz="0" w:space="0" w:color="auto"/>
        <w:right w:val="none" w:sz="0" w:space="0" w:color="auto"/>
      </w:divBdr>
    </w:div>
    <w:div w:id="689182817">
      <w:bodyDiv w:val="1"/>
      <w:marLeft w:val="0"/>
      <w:marRight w:val="0"/>
      <w:marTop w:val="0"/>
      <w:marBottom w:val="0"/>
      <w:divBdr>
        <w:top w:val="none" w:sz="0" w:space="0" w:color="auto"/>
        <w:left w:val="none" w:sz="0" w:space="0" w:color="auto"/>
        <w:bottom w:val="none" w:sz="0" w:space="0" w:color="auto"/>
        <w:right w:val="none" w:sz="0" w:space="0" w:color="auto"/>
      </w:divBdr>
      <w:divsChild>
        <w:div w:id="1727024634">
          <w:marLeft w:val="0"/>
          <w:marRight w:val="0"/>
          <w:marTop w:val="0"/>
          <w:marBottom w:val="0"/>
          <w:divBdr>
            <w:top w:val="none" w:sz="0" w:space="0" w:color="auto"/>
            <w:left w:val="none" w:sz="0" w:space="0" w:color="auto"/>
            <w:bottom w:val="none" w:sz="0" w:space="0" w:color="auto"/>
            <w:right w:val="none" w:sz="0" w:space="0" w:color="auto"/>
          </w:divBdr>
        </w:div>
        <w:div w:id="691224942">
          <w:marLeft w:val="0"/>
          <w:marRight w:val="0"/>
          <w:marTop w:val="0"/>
          <w:marBottom w:val="0"/>
          <w:divBdr>
            <w:top w:val="none" w:sz="0" w:space="0" w:color="auto"/>
            <w:left w:val="none" w:sz="0" w:space="0" w:color="auto"/>
            <w:bottom w:val="none" w:sz="0" w:space="0" w:color="auto"/>
            <w:right w:val="none" w:sz="0" w:space="0" w:color="auto"/>
          </w:divBdr>
          <w:divsChild>
            <w:div w:id="382800423">
              <w:marLeft w:val="0"/>
              <w:marRight w:val="0"/>
              <w:marTop w:val="0"/>
              <w:marBottom w:val="0"/>
              <w:divBdr>
                <w:top w:val="none" w:sz="0" w:space="0" w:color="auto"/>
                <w:left w:val="none" w:sz="0" w:space="0" w:color="auto"/>
                <w:bottom w:val="none" w:sz="0" w:space="0" w:color="auto"/>
                <w:right w:val="none" w:sz="0" w:space="0" w:color="auto"/>
              </w:divBdr>
            </w:div>
            <w:div w:id="26491559">
              <w:marLeft w:val="0"/>
              <w:marRight w:val="0"/>
              <w:marTop w:val="0"/>
              <w:marBottom w:val="0"/>
              <w:divBdr>
                <w:top w:val="none" w:sz="0" w:space="0" w:color="auto"/>
                <w:left w:val="none" w:sz="0" w:space="0" w:color="auto"/>
                <w:bottom w:val="none" w:sz="0" w:space="0" w:color="auto"/>
                <w:right w:val="none" w:sz="0" w:space="0" w:color="auto"/>
              </w:divBdr>
              <w:divsChild>
                <w:div w:id="1783331385">
                  <w:marLeft w:val="0"/>
                  <w:marRight w:val="0"/>
                  <w:marTop w:val="0"/>
                  <w:marBottom w:val="0"/>
                  <w:divBdr>
                    <w:top w:val="none" w:sz="0" w:space="0" w:color="auto"/>
                    <w:left w:val="none" w:sz="0" w:space="0" w:color="auto"/>
                    <w:bottom w:val="none" w:sz="0" w:space="0" w:color="auto"/>
                    <w:right w:val="none" w:sz="0" w:space="0" w:color="auto"/>
                  </w:divBdr>
                </w:div>
                <w:div w:id="1851947482">
                  <w:marLeft w:val="0"/>
                  <w:marRight w:val="0"/>
                  <w:marTop w:val="0"/>
                  <w:marBottom w:val="0"/>
                  <w:divBdr>
                    <w:top w:val="none" w:sz="0" w:space="0" w:color="auto"/>
                    <w:left w:val="none" w:sz="0" w:space="0" w:color="auto"/>
                    <w:bottom w:val="none" w:sz="0" w:space="0" w:color="auto"/>
                    <w:right w:val="none" w:sz="0" w:space="0" w:color="auto"/>
                  </w:divBdr>
                </w:div>
                <w:div w:id="1553223976">
                  <w:marLeft w:val="0"/>
                  <w:marRight w:val="0"/>
                  <w:marTop w:val="0"/>
                  <w:marBottom w:val="0"/>
                  <w:divBdr>
                    <w:top w:val="none" w:sz="0" w:space="0" w:color="auto"/>
                    <w:left w:val="none" w:sz="0" w:space="0" w:color="auto"/>
                    <w:bottom w:val="none" w:sz="0" w:space="0" w:color="auto"/>
                    <w:right w:val="none" w:sz="0" w:space="0" w:color="auto"/>
                  </w:divBdr>
                </w:div>
                <w:div w:id="58987295">
                  <w:marLeft w:val="0"/>
                  <w:marRight w:val="0"/>
                  <w:marTop w:val="0"/>
                  <w:marBottom w:val="0"/>
                  <w:divBdr>
                    <w:top w:val="none" w:sz="0" w:space="0" w:color="auto"/>
                    <w:left w:val="none" w:sz="0" w:space="0" w:color="auto"/>
                    <w:bottom w:val="none" w:sz="0" w:space="0" w:color="auto"/>
                    <w:right w:val="none" w:sz="0" w:space="0" w:color="auto"/>
                  </w:divBdr>
                </w:div>
                <w:div w:id="18713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23716">
      <w:bodyDiv w:val="1"/>
      <w:marLeft w:val="0"/>
      <w:marRight w:val="0"/>
      <w:marTop w:val="0"/>
      <w:marBottom w:val="0"/>
      <w:divBdr>
        <w:top w:val="none" w:sz="0" w:space="0" w:color="auto"/>
        <w:left w:val="none" w:sz="0" w:space="0" w:color="auto"/>
        <w:bottom w:val="none" w:sz="0" w:space="0" w:color="auto"/>
        <w:right w:val="none" w:sz="0" w:space="0" w:color="auto"/>
      </w:divBdr>
    </w:div>
    <w:div w:id="753816923">
      <w:bodyDiv w:val="1"/>
      <w:marLeft w:val="0"/>
      <w:marRight w:val="0"/>
      <w:marTop w:val="0"/>
      <w:marBottom w:val="0"/>
      <w:divBdr>
        <w:top w:val="none" w:sz="0" w:space="0" w:color="auto"/>
        <w:left w:val="none" w:sz="0" w:space="0" w:color="auto"/>
        <w:bottom w:val="none" w:sz="0" w:space="0" w:color="auto"/>
        <w:right w:val="none" w:sz="0" w:space="0" w:color="auto"/>
      </w:divBdr>
    </w:div>
    <w:div w:id="775518626">
      <w:bodyDiv w:val="1"/>
      <w:marLeft w:val="0"/>
      <w:marRight w:val="0"/>
      <w:marTop w:val="0"/>
      <w:marBottom w:val="0"/>
      <w:divBdr>
        <w:top w:val="none" w:sz="0" w:space="0" w:color="auto"/>
        <w:left w:val="none" w:sz="0" w:space="0" w:color="auto"/>
        <w:bottom w:val="none" w:sz="0" w:space="0" w:color="auto"/>
        <w:right w:val="none" w:sz="0" w:space="0" w:color="auto"/>
      </w:divBdr>
    </w:div>
    <w:div w:id="849223513">
      <w:bodyDiv w:val="1"/>
      <w:marLeft w:val="0"/>
      <w:marRight w:val="0"/>
      <w:marTop w:val="0"/>
      <w:marBottom w:val="0"/>
      <w:divBdr>
        <w:top w:val="none" w:sz="0" w:space="0" w:color="auto"/>
        <w:left w:val="none" w:sz="0" w:space="0" w:color="auto"/>
        <w:bottom w:val="none" w:sz="0" w:space="0" w:color="auto"/>
        <w:right w:val="none" w:sz="0" w:space="0" w:color="auto"/>
      </w:divBdr>
    </w:div>
    <w:div w:id="862981614">
      <w:bodyDiv w:val="1"/>
      <w:marLeft w:val="0"/>
      <w:marRight w:val="0"/>
      <w:marTop w:val="0"/>
      <w:marBottom w:val="0"/>
      <w:divBdr>
        <w:top w:val="none" w:sz="0" w:space="0" w:color="auto"/>
        <w:left w:val="none" w:sz="0" w:space="0" w:color="auto"/>
        <w:bottom w:val="none" w:sz="0" w:space="0" w:color="auto"/>
        <w:right w:val="none" w:sz="0" w:space="0" w:color="auto"/>
      </w:divBdr>
    </w:div>
    <w:div w:id="912005843">
      <w:bodyDiv w:val="1"/>
      <w:marLeft w:val="0"/>
      <w:marRight w:val="0"/>
      <w:marTop w:val="0"/>
      <w:marBottom w:val="0"/>
      <w:divBdr>
        <w:top w:val="none" w:sz="0" w:space="0" w:color="auto"/>
        <w:left w:val="none" w:sz="0" w:space="0" w:color="auto"/>
        <w:bottom w:val="none" w:sz="0" w:space="0" w:color="auto"/>
        <w:right w:val="none" w:sz="0" w:space="0" w:color="auto"/>
      </w:divBdr>
    </w:div>
    <w:div w:id="922301569">
      <w:bodyDiv w:val="1"/>
      <w:marLeft w:val="0"/>
      <w:marRight w:val="0"/>
      <w:marTop w:val="0"/>
      <w:marBottom w:val="0"/>
      <w:divBdr>
        <w:top w:val="none" w:sz="0" w:space="0" w:color="auto"/>
        <w:left w:val="none" w:sz="0" w:space="0" w:color="auto"/>
        <w:bottom w:val="none" w:sz="0" w:space="0" w:color="auto"/>
        <w:right w:val="none" w:sz="0" w:space="0" w:color="auto"/>
      </w:divBdr>
    </w:div>
    <w:div w:id="948665488">
      <w:bodyDiv w:val="1"/>
      <w:marLeft w:val="0"/>
      <w:marRight w:val="0"/>
      <w:marTop w:val="0"/>
      <w:marBottom w:val="0"/>
      <w:divBdr>
        <w:top w:val="none" w:sz="0" w:space="0" w:color="auto"/>
        <w:left w:val="none" w:sz="0" w:space="0" w:color="auto"/>
        <w:bottom w:val="none" w:sz="0" w:space="0" w:color="auto"/>
        <w:right w:val="none" w:sz="0" w:space="0" w:color="auto"/>
      </w:divBdr>
    </w:div>
    <w:div w:id="954873780">
      <w:bodyDiv w:val="1"/>
      <w:marLeft w:val="0"/>
      <w:marRight w:val="0"/>
      <w:marTop w:val="0"/>
      <w:marBottom w:val="0"/>
      <w:divBdr>
        <w:top w:val="none" w:sz="0" w:space="0" w:color="auto"/>
        <w:left w:val="none" w:sz="0" w:space="0" w:color="auto"/>
        <w:bottom w:val="none" w:sz="0" w:space="0" w:color="auto"/>
        <w:right w:val="none" w:sz="0" w:space="0" w:color="auto"/>
      </w:divBdr>
    </w:div>
    <w:div w:id="1000038767">
      <w:bodyDiv w:val="1"/>
      <w:marLeft w:val="0"/>
      <w:marRight w:val="0"/>
      <w:marTop w:val="0"/>
      <w:marBottom w:val="0"/>
      <w:divBdr>
        <w:top w:val="none" w:sz="0" w:space="0" w:color="auto"/>
        <w:left w:val="none" w:sz="0" w:space="0" w:color="auto"/>
        <w:bottom w:val="none" w:sz="0" w:space="0" w:color="auto"/>
        <w:right w:val="none" w:sz="0" w:space="0" w:color="auto"/>
      </w:divBdr>
    </w:div>
    <w:div w:id="1033574038">
      <w:bodyDiv w:val="1"/>
      <w:marLeft w:val="0"/>
      <w:marRight w:val="0"/>
      <w:marTop w:val="0"/>
      <w:marBottom w:val="0"/>
      <w:divBdr>
        <w:top w:val="none" w:sz="0" w:space="0" w:color="auto"/>
        <w:left w:val="none" w:sz="0" w:space="0" w:color="auto"/>
        <w:bottom w:val="none" w:sz="0" w:space="0" w:color="auto"/>
        <w:right w:val="none" w:sz="0" w:space="0" w:color="auto"/>
      </w:divBdr>
    </w:div>
    <w:div w:id="1045956313">
      <w:bodyDiv w:val="1"/>
      <w:marLeft w:val="0"/>
      <w:marRight w:val="0"/>
      <w:marTop w:val="0"/>
      <w:marBottom w:val="0"/>
      <w:divBdr>
        <w:top w:val="none" w:sz="0" w:space="0" w:color="auto"/>
        <w:left w:val="none" w:sz="0" w:space="0" w:color="auto"/>
        <w:bottom w:val="none" w:sz="0" w:space="0" w:color="auto"/>
        <w:right w:val="none" w:sz="0" w:space="0" w:color="auto"/>
      </w:divBdr>
    </w:div>
    <w:div w:id="1079640079">
      <w:bodyDiv w:val="1"/>
      <w:marLeft w:val="0"/>
      <w:marRight w:val="0"/>
      <w:marTop w:val="0"/>
      <w:marBottom w:val="0"/>
      <w:divBdr>
        <w:top w:val="none" w:sz="0" w:space="0" w:color="auto"/>
        <w:left w:val="none" w:sz="0" w:space="0" w:color="auto"/>
        <w:bottom w:val="none" w:sz="0" w:space="0" w:color="auto"/>
        <w:right w:val="none" w:sz="0" w:space="0" w:color="auto"/>
      </w:divBdr>
    </w:div>
    <w:div w:id="1087388280">
      <w:bodyDiv w:val="1"/>
      <w:marLeft w:val="0"/>
      <w:marRight w:val="0"/>
      <w:marTop w:val="0"/>
      <w:marBottom w:val="0"/>
      <w:divBdr>
        <w:top w:val="none" w:sz="0" w:space="0" w:color="auto"/>
        <w:left w:val="none" w:sz="0" w:space="0" w:color="auto"/>
        <w:bottom w:val="none" w:sz="0" w:space="0" w:color="auto"/>
        <w:right w:val="none" w:sz="0" w:space="0" w:color="auto"/>
      </w:divBdr>
    </w:div>
    <w:div w:id="1089741828">
      <w:bodyDiv w:val="1"/>
      <w:marLeft w:val="0"/>
      <w:marRight w:val="0"/>
      <w:marTop w:val="0"/>
      <w:marBottom w:val="0"/>
      <w:divBdr>
        <w:top w:val="none" w:sz="0" w:space="0" w:color="auto"/>
        <w:left w:val="none" w:sz="0" w:space="0" w:color="auto"/>
        <w:bottom w:val="none" w:sz="0" w:space="0" w:color="auto"/>
        <w:right w:val="none" w:sz="0" w:space="0" w:color="auto"/>
      </w:divBdr>
    </w:div>
    <w:div w:id="1120421718">
      <w:bodyDiv w:val="1"/>
      <w:marLeft w:val="0"/>
      <w:marRight w:val="0"/>
      <w:marTop w:val="0"/>
      <w:marBottom w:val="0"/>
      <w:divBdr>
        <w:top w:val="none" w:sz="0" w:space="0" w:color="auto"/>
        <w:left w:val="none" w:sz="0" w:space="0" w:color="auto"/>
        <w:bottom w:val="none" w:sz="0" w:space="0" w:color="auto"/>
        <w:right w:val="none" w:sz="0" w:space="0" w:color="auto"/>
      </w:divBdr>
    </w:div>
    <w:div w:id="1128671525">
      <w:bodyDiv w:val="1"/>
      <w:marLeft w:val="0"/>
      <w:marRight w:val="0"/>
      <w:marTop w:val="0"/>
      <w:marBottom w:val="0"/>
      <w:divBdr>
        <w:top w:val="none" w:sz="0" w:space="0" w:color="auto"/>
        <w:left w:val="none" w:sz="0" w:space="0" w:color="auto"/>
        <w:bottom w:val="none" w:sz="0" w:space="0" w:color="auto"/>
        <w:right w:val="none" w:sz="0" w:space="0" w:color="auto"/>
      </w:divBdr>
    </w:div>
    <w:div w:id="1137528592">
      <w:bodyDiv w:val="1"/>
      <w:marLeft w:val="0"/>
      <w:marRight w:val="0"/>
      <w:marTop w:val="0"/>
      <w:marBottom w:val="0"/>
      <w:divBdr>
        <w:top w:val="none" w:sz="0" w:space="0" w:color="auto"/>
        <w:left w:val="none" w:sz="0" w:space="0" w:color="auto"/>
        <w:bottom w:val="none" w:sz="0" w:space="0" w:color="auto"/>
        <w:right w:val="none" w:sz="0" w:space="0" w:color="auto"/>
      </w:divBdr>
    </w:div>
    <w:div w:id="1170828630">
      <w:bodyDiv w:val="1"/>
      <w:marLeft w:val="0"/>
      <w:marRight w:val="0"/>
      <w:marTop w:val="0"/>
      <w:marBottom w:val="0"/>
      <w:divBdr>
        <w:top w:val="none" w:sz="0" w:space="0" w:color="auto"/>
        <w:left w:val="none" w:sz="0" w:space="0" w:color="auto"/>
        <w:bottom w:val="none" w:sz="0" w:space="0" w:color="auto"/>
        <w:right w:val="none" w:sz="0" w:space="0" w:color="auto"/>
      </w:divBdr>
    </w:div>
    <w:div w:id="1190605438">
      <w:bodyDiv w:val="1"/>
      <w:marLeft w:val="0"/>
      <w:marRight w:val="0"/>
      <w:marTop w:val="0"/>
      <w:marBottom w:val="0"/>
      <w:divBdr>
        <w:top w:val="none" w:sz="0" w:space="0" w:color="auto"/>
        <w:left w:val="none" w:sz="0" w:space="0" w:color="auto"/>
        <w:bottom w:val="none" w:sz="0" w:space="0" w:color="auto"/>
        <w:right w:val="none" w:sz="0" w:space="0" w:color="auto"/>
      </w:divBdr>
    </w:div>
    <w:div w:id="1292785958">
      <w:bodyDiv w:val="1"/>
      <w:marLeft w:val="0"/>
      <w:marRight w:val="0"/>
      <w:marTop w:val="0"/>
      <w:marBottom w:val="0"/>
      <w:divBdr>
        <w:top w:val="none" w:sz="0" w:space="0" w:color="auto"/>
        <w:left w:val="none" w:sz="0" w:space="0" w:color="auto"/>
        <w:bottom w:val="none" w:sz="0" w:space="0" w:color="auto"/>
        <w:right w:val="none" w:sz="0" w:space="0" w:color="auto"/>
      </w:divBdr>
    </w:div>
    <w:div w:id="1303534765">
      <w:bodyDiv w:val="1"/>
      <w:marLeft w:val="0"/>
      <w:marRight w:val="0"/>
      <w:marTop w:val="0"/>
      <w:marBottom w:val="0"/>
      <w:divBdr>
        <w:top w:val="none" w:sz="0" w:space="0" w:color="auto"/>
        <w:left w:val="none" w:sz="0" w:space="0" w:color="auto"/>
        <w:bottom w:val="none" w:sz="0" w:space="0" w:color="auto"/>
        <w:right w:val="none" w:sz="0" w:space="0" w:color="auto"/>
      </w:divBdr>
    </w:div>
    <w:div w:id="1334802018">
      <w:bodyDiv w:val="1"/>
      <w:marLeft w:val="0"/>
      <w:marRight w:val="0"/>
      <w:marTop w:val="0"/>
      <w:marBottom w:val="0"/>
      <w:divBdr>
        <w:top w:val="none" w:sz="0" w:space="0" w:color="auto"/>
        <w:left w:val="none" w:sz="0" w:space="0" w:color="auto"/>
        <w:bottom w:val="none" w:sz="0" w:space="0" w:color="auto"/>
        <w:right w:val="none" w:sz="0" w:space="0" w:color="auto"/>
      </w:divBdr>
    </w:div>
    <w:div w:id="1340935384">
      <w:bodyDiv w:val="1"/>
      <w:marLeft w:val="0"/>
      <w:marRight w:val="0"/>
      <w:marTop w:val="0"/>
      <w:marBottom w:val="0"/>
      <w:divBdr>
        <w:top w:val="none" w:sz="0" w:space="0" w:color="auto"/>
        <w:left w:val="none" w:sz="0" w:space="0" w:color="auto"/>
        <w:bottom w:val="none" w:sz="0" w:space="0" w:color="auto"/>
        <w:right w:val="none" w:sz="0" w:space="0" w:color="auto"/>
      </w:divBdr>
    </w:div>
    <w:div w:id="1365667335">
      <w:bodyDiv w:val="1"/>
      <w:marLeft w:val="0"/>
      <w:marRight w:val="0"/>
      <w:marTop w:val="0"/>
      <w:marBottom w:val="0"/>
      <w:divBdr>
        <w:top w:val="none" w:sz="0" w:space="0" w:color="auto"/>
        <w:left w:val="none" w:sz="0" w:space="0" w:color="auto"/>
        <w:bottom w:val="none" w:sz="0" w:space="0" w:color="auto"/>
        <w:right w:val="none" w:sz="0" w:space="0" w:color="auto"/>
      </w:divBdr>
    </w:div>
    <w:div w:id="1365981310">
      <w:bodyDiv w:val="1"/>
      <w:marLeft w:val="0"/>
      <w:marRight w:val="0"/>
      <w:marTop w:val="0"/>
      <w:marBottom w:val="0"/>
      <w:divBdr>
        <w:top w:val="none" w:sz="0" w:space="0" w:color="auto"/>
        <w:left w:val="none" w:sz="0" w:space="0" w:color="auto"/>
        <w:bottom w:val="none" w:sz="0" w:space="0" w:color="auto"/>
        <w:right w:val="none" w:sz="0" w:space="0" w:color="auto"/>
      </w:divBdr>
    </w:div>
    <w:div w:id="1368916035">
      <w:bodyDiv w:val="1"/>
      <w:marLeft w:val="0"/>
      <w:marRight w:val="0"/>
      <w:marTop w:val="0"/>
      <w:marBottom w:val="0"/>
      <w:divBdr>
        <w:top w:val="none" w:sz="0" w:space="0" w:color="auto"/>
        <w:left w:val="none" w:sz="0" w:space="0" w:color="auto"/>
        <w:bottom w:val="none" w:sz="0" w:space="0" w:color="auto"/>
        <w:right w:val="none" w:sz="0" w:space="0" w:color="auto"/>
      </w:divBdr>
    </w:div>
    <w:div w:id="1412891838">
      <w:bodyDiv w:val="1"/>
      <w:marLeft w:val="0"/>
      <w:marRight w:val="0"/>
      <w:marTop w:val="0"/>
      <w:marBottom w:val="0"/>
      <w:divBdr>
        <w:top w:val="none" w:sz="0" w:space="0" w:color="auto"/>
        <w:left w:val="none" w:sz="0" w:space="0" w:color="auto"/>
        <w:bottom w:val="none" w:sz="0" w:space="0" w:color="auto"/>
        <w:right w:val="none" w:sz="0" w:space="0" w:color="auto"/>
      </w:divBdr>
    </w:div>
    <w:div w:id="1425539478">
      <w:bodyDiv w:val="1"/>
      <w:marLeft w:val="0"/>
      <w:marRight w:val="0"/>
      <w:marTop w:val="0"/>
      <w:marBottom w:val="0"/>
      <w:divBdr>
        <w:top w:val="none" w:sz="0" w:space="0" w:color="auto"/>
        <w:left w:val="none" w:sz="0" w:space="0" w:color="auto"/>
        <w:bottom w:val="none" w:sz="0" w:space="0" w:color="auto"/>
        <w:right w:val="none" w:sz="0" w:space="0" w:color="auto"/>
      </w:divBdr>
    </w:div>
    <w:div w:id="1451706751">
      <w:bodyDiv w:val="1"/>
      <w:marLeft w:val="0"/>
      <w:marRight w:val="0"/>
      <w:marTop w:val="0"/>
      <w:marBottom w:val="0"/>
      <w:divBdr>
        <w:top w:val="none" w:sz="0" w:space="0" w:color="auto"/>
        <w:left w:val="none" w:sz="0" w:space="0" w:color="auto"/>
        <w:bottom w:val="none" w:sz="0" w:space="0" w:color="auto"/>
        <w:right w:val="none" w:sz="0" w:space="0" w:color="auto"/>
      </w:divBdr>
    </w:div>
    <w:div w:id="1469279455">
      <w:bodyDiv w:val="1"/>
      <w:marLeft w:val="0"/>
      <w:marRight w:val="0"/>
      <w:marTop w:val="0"/>
      <w:marBottom w:val="0"/>
      <w:divBdr>
        <w:top w:val="none" w:sz="0" w:space="0" w:color="auto"/>
        <w:left w:val="none" w:sz="0" w:space="0" w:color="auto"/>
        <w:bottom w:val="none" w:sz="0" w:space="0" w:color="auto"/>
        <w:right w:val="none" w:sz="0" w:space="0" w:color="auto"/>
      </w:divBdr>
    </w:div>
    <w:div w:id="1556046407">
      <w:bodyDiv w:val="1"/>
      <w:marLeft w:val="0"/>
      <w:marRight w:val="0"/>
      <w:marTop w:val="0"/>
      <w:marBottom w:val="0"/>
      <w:divBdr>
        <w:top w:val="none" w:sz="0" w:space="0" w:color="auto"/>
        <w:left w:val="none" w:sz="0" w:space="0" w:color="auto"/>
        <w:bottom w:val="none" w:sz="0" w:space="0" w:color="auto"/>
        <w:right w:val="none" w:sz="0" w:space="0" w:color="auto"/>
      </w:divBdr>
    </w:div>
    <w:div w:id="1567256760">
      <w:bodyDiv w:val="1"/>
      <w:marLeft w:val="0"/>
      <w:marRight w:val="0"/>
      <w:marTop w:val="0"/>
      <w:marBottom w:val="0"/>
      <w:divBdr>
        <w:top w:val="none" w:sz="0" w:space="0" w:color="auto"/>
        <w:left w:val="none" w:sz="0" w:space="0" w:color="auto"/>
        <w:bottom w:val="none" w:sz="0" w:space="0" w:color="auto"/>
        <w:right w:val="none" w:sz="0" w:space="0" w:color="auto"/>
      </w:divBdr>
    </w:div>
    <w:div w:id="1581449597">
      <w:bodyDiv w:val="1"/>
      <w:marLeft w:val="0"/>
      <w:marRight w:val="0"/>
      <w:marTop w:val="0"/>
      <w:marBottom w:val="0"/>
      <w:divBdr>
        <w:top w:val="none" w:sz="0" w:space="0" w:color="auto"/>
        <w:left w:val="none" w:sz="0" w:space="0" w:color="auto"/>
        <w:bottom w:val="none" w:sz="0" w:space="0" w:color="auto"/>
        <w:right w:val="none" w:sz="0" w:space="0" w:color="auto"/>
      </w:divBdr>
    </w:div>
    <w:div w:id="1596550814">
      <w:bodyDiv w:val="1"/>
      <w:marLeft w:val="0"/>
      <w:marRight w:val="0"/>
      <w:marTop w:val="0"/>
      <w:marBottom w:val="0"/>
      <w:divBdr>
        <w:top w:val="none" w:sz="0" w:space="0" w:color="auto"/>
        <w:left w:val="none" w:sz="0" w:space="0" w:color="auto"/>
        <w:bottom w:val="none" w:sz="0" w:space="0" w:color="auto"/>
        <w:right w:val="none" w:sz="0" w:space="0" w:color="auto"/>
      </w:divBdr>
    </w:div>
    <w:div w:id="1667633579">
      <w:bodyDiv w:val="1"/>
      <w:marLeft w:val="0"/>
      <w:marRight w:val="0"/>
      <w:marTop w:val="0"/>
      <w:marBottom w:val="0"/>
      <w:divBdr>
        <w:top w:val="none" w:sz="0" w:space="0" w:color="auto"/>
        <w:left w:val="none" w:sz="0" w:space="0" w:color="auto"/>
        <w:bottom w:val="none" w:sz="0" w:space="0" w:color="auto"/>
        <w:right w:val="none" w:sz="0" w:space="0" w:color="auto"/>
      </w:divBdr>
    </w:div>
    <w:div w:id="1700160634">
      <w:bodyDiv w:val="1"/>
      <w:marLeft w:val="0"/>
      <w:marRight w:val="0"/>
      <w:marTop w:val="0"/>
      <w:marBottom w:val="0"/>
      <w:divBdr>
        <w:top w:val="none" w:sz="0" w:space="0" w:color="auto"/>
        <w:left w:val="none" w:sz="0" w:space="0" w:color="auto"/>
        <w:bottom w:val="none" w:sz="0" w:space="0" w:color="auto"/>
        <w:right w:val="none" w:sz="0" w:space="0" w:color="auto"/>
      </w:divBdr>
    </w:div>
    <w:div w:id="1720981813">
      <w:bodyDiv w:val="1"/>
      <w:marLeft w:val="0"/>
      <w:marRight w:val="0"/>
      <w:marTop w:val="0"/>
      <w:marBottom w:val="0"/>
      <w:divBdr>
        <w:top w:val="none" w:sz="0" w:space="0" w:color="auto"/>
        <w:left w:val="none" w:sz="0" w:space="0" w:color="auto"/>
        <w:bottom w:val="none" w:sz="0" w:space="0" w:color="auto"/>
        <w:right w:val="none" w:sz="0" w:space="0" w:color="auto"/>
      </w:divBdr>
    </w:div>
    <w:div w:id="1739354269">
      <w:bodyDiv w:val="1"/>
      <w:marLeft w:val="0"/>
      <w:marRight w:val="0"/>
      <w:marTop w:val="0"/>
      <w:marBottom w:val="0"/>
      <w:divBdr>
        <w:top w:val="none" w:sz="0" w:space="0" w:color="auto"/>
        <w:left w:val="none" w:sz="0" w:space="0" w:color="auto"/>
        <w:bottom w:val="none" w:sz="0" w:space="0" w:color="auto"/>
        <w:right w:val="none" w:sz="0" w:space="0" w:color="auto"/>
      </w:divBdr>
    </w:div>
    <w:div w:id="1774935252">
      <w:bodyDiv w:val="1"/>
      <w:marLeft w:val="0"/>
      <w:marRight w:val="0"/>
      <w:marTop w:val="0"/>
      <w:marBottom w:val="0"/>
      <w:divBdr>
        <w:top w:val="none" w:sz="0" w:space="0" w:color="auto"/>
        <w:left w:val="none" w:sz="0" w:space="0" w:color="auto"/>
        <w:bottom w:val="none" w:sz="0" w:space="0" w:color="auto"/>
        <w:right w:val="none" w:sz="0" w:space="0" w:color="auto"/>
      </w:divBdr>
    </w:div>
    <w:div w:id="1778254249">
      <w:bodyDiv w:val="1"/>
      <w:marLeft w:val="0"/>
      <w:marRight w:val="0"/>
      <w:marTop w:val="0"/>
      <w:marBottom w:val="0"/>
      <w:divBdr>
        <w:top w:val="none" w:sz="0" w:space="0" w:color="auto"/>
        <w:left w:val="none" w:sz="0" w:space="0" w:color="auto"/>
        <w:bottom w:val="none" w:sz="0" w:space="0" w:color="auto"/>
        <w:right w:val="none" w:sz="0" w:space="0" w:color="auto"/>
      </w:divBdr>
    </w:div>
    <w:div w:id="1796633848">
      <w:bodyDiv w:val="1"/>
      <w:marLeft w:val="0"/>
      <w:marRight w:val="0"/>
      <w:marTop w:val="0"/>
      <w:marBottom w:val="0"/>
      <w:divBdr>
        <w:top w:val="none" w:sz="0" w:space="0" w:color="auto"/>
        <w:left w:val="none" w:sz="0" w:space="0" w:color="auto"/>
        <w:bottom w:val="none" w:sz="0" w:space="0" w:color="auto"/>
        <w:right w:val="none" w:sz="0" w:space="0" w:color="auto"/>
      </w:divBdr>
    </w:div>
    <w:div w:id="1811897632">
      <w:bodyDiv w:val="1"/>
      <w:marLeft w:val="0"/>
      <w:marRight w:val="0"/>
      <w:marTop w:val="0"/>
      <w:marBottom w:val="0"/>
      <w:divBdr>
        <w:top w:val="none" w:sz="0" w:space="0" w:color="auto"/>
        <w:left w:val="none" w:sz="0" w:space="0" w:color="auto"/>
        <w:bottom w:val="none" w:sz="0" w:space="0" w:color="auto"/>
        <w:right w:val="none" w:sz="0" w:space="0" w:color="auto"/>
      </w:divBdr>
    </w:div>
    <w:div w:id="1827551523">
      <w:bodyDiv w:val="1"/>
      <w:marLeft w:val="0"/>
      <w:marRight w:val="0"/>
      <w:marTop w:val="0"/>
      <w:marBottom w:val="0"/>
      <w:divBdr>
        <w:top w:val="none" w:sz="0" w:space="0" w:color="auto"/>
        <w:left w:val="none" w:sz="0" w:space="0" w:color="auto"/>
        <w:bottom w:val="none" w:sz="0" w:space="0" w:color="auto"/>
        <w:right w:val="none" w:sz="0" w:space="0" w:color="auto"/>
      </w:divBdr>
    </w:div>
    <w:div w:id="1852376109">
      <w:bodyDiv w:val="1"/>
      <w:marLeft w:val="0"/>
      <w:marRight w:val="0"/>
      <w:marTop w:val="0"/>
      <w:marBottom w:val="0"/>
      <w:divBdr>
        <w:top w:val="none" w:sz="0" w:space="0" w:color="auto"/>
        <w:left w:val="none" w:sz="0" w:space="0" w:color="auto"/>
        <w:bottom w:val="none" w:sz="0" w:space="0" w:color="auto"/>
        <w:right w:val="none" w:sz="0" w:space="0" w:color="auto"/>
      </w:divBdr>
    </w:div>
    <w:div w:id="1872181634">
      <w:bodyDiv w:val="1"/>
      <w:marLeft w:val="0"/>
      <w:marRight w:val="0"/>
      <w:marTop w:val="0"/>
      <w:marBottom w:val="0"/>
      <w:divBdr>
        <w:top w:val="none" w:sz="0" w:space="0" w:color="auto"/>
        <w:left w:val="none" w:sz="0" w:space="0" w:color="auto"/>
        <w:bottom w:val="none" w:sz="0" w:space="0" w:color="auto"/>
        <w:right w:val="none" w:sz="0" w:space="0" w:color="auto"/>
      </w:divBdr>
    </w:div>
    <w:div w:id="1890460846">
      <w:bodyDiv w:val="1"/>
      <w:marLeft w:val="0"/>
      <w:marRight w:val="0"/>
      <w:marTop w:val="0"/>
      <w:marBottom w:val="0"/>
      <w:divBdr>
        <w:top w:val="none" w:sz="0" w:space="0" w:color="auto"/>
        <w:left w:val="none" w:sz="0" w:space="0" w:color="auto"/>
        <w:bottom w:val="none" w:sz="0" w:space="0" w:color="auto"/>
        <w:right w:val="none" w:sz="0" w:space="0" w:color="auto"/>
      </w:divBdr>
    </w:div>
    <w:div w:id="1898471976">
      <w:bodyDiv w:val="1"/>
      <w:marLeft w:val="0"/>
      <w:marRight w:val="0"/>
      <w:marTop w:val="0"/>
      <w:marBottom w:val="0"/>
      <w:divBdr>
        <w:top w:val="none" w:sz="0" w:space="0" w:color="auto"/>
        <w:left w:val="none" w:sz="0" w:space="0" w:color="auto"/>
        <w:bottom w:val="none" w:sz="0" w:space="0" w:color="auto"/>
        <w:right w:val="none" w:sz="0" w:space="0" w:color="auto"/>
      </w:divBdr>
    </w:div>
    <w:div w:id="1940526380">
      <w:bodyDiv w:val="1"/>
      <w:marLeft w:val="0"/>
      <w:marRight w:val="0"/>
      <w:marTop w:val="0"/>
      <w:marBottom w:val="0"/>
      <w:divBdr>
        <w:top w:val="none" w:sz="0" w:space="0" w:color="auto"/>
        <w:left w:val="none" w:sz="0" w:space="0" w:color="auto"/>
        <w:bottom w:val="none" w:sz="0" w:space="0" w:color="auto"/>
        <w:right w:val="none" w:sz="0" w:space="0" w:color="auto"/>
      </w:divBdr>
    </w:div>
    <w:div w:id="1953782682">
      <w:bodyDiv w:val="1"/>
      <w:marLeft w:val="0"/>
      <w:marRight w:val="0"/>
      <w:marTop w:val="0"/>
      <w:marBottom w:val="0"/>
      <w:divBdr>
        <w:top w:val="none" w:sz="0" w:space="0" w:color="auto"/>
        <w:left w:val="none" w:sz="0" w:space="0" w:color="auto"/>
        <w:bottom w:val="none" w:sz="0" w:space="0" w:color="auto"/>
        <w:right w:val="none" w:sz="0" w:space="0" w:color="auto"/>
      </w:divBdr>
    </w:div>
    <w:div w:id="2010251899">
      <w:bodyDiv w:val="1"/>
      <w:marLeft w:val="0"/>
      <w:marRight w:val="0"/>
      <w:marTop w:val="0"/>
      <w:marBottom w:val="0"/>
      <w:divBdr>
        <w:top w:val="none" w:sz="0" w:space="0" w:color="auto"/>
        <w:left w:val="none" w:sz="0" w:space="0" w:color="auto"/>
        <w:bottom w:val="none" w:sz="0" w:space="0" w:color="auto"/>
        <w:right w:val="none" w:sz="0" w:space="0" w:color="auto"/>
      </w:divBdr>
    </w:div>
    <w:div w:id="2041542644">
      <w:bodyDiv w:val="1"/>
      <w:marLeft w:val="0"/>
      <w:marRight w:val="0"/>
      <w:marTop w:val="0"/>
      <w:marBottom w:val="0"/>
      <w:divBdr>
        <w:top w:val="none" w:sz="0" w:space="0" w:color="auto"/>
        <w:left w:val="none" w:sz="0" w:space="0" w:color="auto"/>
        <w:bottom w:val="none" w:sz="0" w:space="0" w:color="auto"/>
        <w:right w:val="none" w:sz="0" w:space="0" w:color="auto"/>
      </w:divBdr>
    </w:div>
    <w:div w:id="2061397889">
      <w:bodyDiv w:val="1"/>
      <w:marLeft w:val="0"/>
      <w:marRight w:val="0"/>
      <w:marTop w:val="0"/>
      <w:marBottom w:val="0"/>
      <w:divBdr>
        <w:top w:val="none" w:sz="0" w:space="0" w:color="auto"/>
        <w:left w:val="none" w:sz="0" w:space="0" w:color="auto"/>
        <w:bottom w:val="none" w:sz="0" w:space="0" w:color="auto"/>
        <w:right w:val="none" w:sz="0" w:space="0" w:color="auto"/>
      </w:divBdr>
    </w:div>
    <w:div w:id="2066828732">
      <w:bodyDiv w:val="1"/>
      <w:marLeft w:val="0"/>
      <w:marRight w:val="0"/>
      <w:marTop w:val="0"/>
      <w:marBottom w:val="0"/>
      <w:divBdr>
        <w:top w:val="none" w:sz="0" w:space="0" w:color="auto"/>
        <w:left w:val="none" w:sz="0" w:space="0" w:color="auto"/>
        <w:bottom w:val="none" w:sz="0" w:space="0" w:color="auto"/>
        <w:right w:val="none" w:sz="0" w:space="0" w:color="auto"/>
      </w:divBdr>
    </w:div>
    <w:div w:id="21394889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obolinkmarket.com/111v-3s-lipo-batarya-6000mah-25c" TargetMode="Externa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hyperlink" Target="https://www.iwm.org.uk/history/a-brief-history-of-drones" TargetMode="External"/><Relationship Id="rId79" Type="http://schemas.openxmlformats.org/officeDocument/2006/relationships/header" Target="header2.xml"/><Relationship Id="rId5" Type="http://schemas.openxmlformats.org/officeDocument/2006/relationships/customXml" Target="../customXml/item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customXml" Target="ink/ink2.xm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hyperlink" Target="https://robokits.co.in/batteries-chargers/drone-batteries/genx-power-premium-lipo-battery/genxpower-11.1v-lipo-batteries/genx-11.1v-3s-5200mah-40c-80c-premium-lipo-lithium-polymer-battery" TargetMode="External"/><Relationship Id="rId8" Type="http://schemas.openxmlformats.org/officeDocument/2006/relationships/styles" Target="styles.xml"/><Relationship Id="rId51" Type="http://schemas.openxmlformats.org/officeDocument/2006/relationships/image" Target="media/image36.jpeg"/><Relationship Id="rId72" Type="http://schemas.openxmlformats.org/officeDocument/2006/relationships/hyperlink" Target="https://www.researchgate.net/publication/358427077_Design_Analysis_and_Fabrication_of_Quadcopter" TargetMode="External"/><Relationship Id="rId80" Type="http://schemas.openxmlformats.org/officeDocument/2006/relationships/footer" Target="footer1.xm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customXml" Target="ink/ink1.xml"/><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hyperlink" Target="https://youtu.be/N_XneaFmOmU?si=HdRtIMhqz6Gkl4Z2" TargetMode="External"/><Relationship Id="rId75" Type="http://schemas.openxmlformats.org/officeDocument/2006/relationships/hyperlink" Target="https://vtechworks.lib.vt.edu/bitstreams/ee45ef55-5aa4-41e3-9813-988fdd39c35b/download"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intechopen.com/chapters/75241" TargetMode="External"/><Relationship Id="rId78" Type="http://schemas.openxmlformats.org/officeDocument/2006/relationships/header" Target="header1.xml"/><Relationship Id="rId81" Type="http://schemas.openxmlformats.org/officeDocument/2006/relationships/footer" Target="footer2.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hyperlink" Target="https://www.researchgate.net/publication/257725363_Low-Cost_Microcontroller-based_Hover_Control_Design_of_a_Quadcopter" TargetMode="External"/><Relationship Id="rId7" Type="http://schemas.openxmlformats.org/officeDocument/2006/relationships/numbering" Target="numbering.xml"/><Relationship Id="rId71" Type="http://schemas.openxmlformats.org/officeDocument/2006/relationships/hyperlink" Target="https://www.pmu.edu.sa/attachments/academics/pdf/udp/coe/dept/ee/senior%20design%20projects/quadcopter_for_security_report.pdf"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header" Target="head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6T11:33:57"/>
    </inkml:context>
    <inkml:brush xml:id="br0">
      <inkml:brushProperty name="width" value="0.05" units="cm"/>
      <inkml:brushProperty name="height" value="0.05" units="cm"/>
      <inkml:brushProperty name="color" value="#33CCFF"/>
    </inkml:brush>
  </inkml:definitions>
  <inkml:trace contextRef="#ctx0" brushRef="#br0">155 3 24575,'-30'-1'0,"20"0"0,-1 0 0,1 1 0,-1 1 0,1-1 0,-19 5 0,27-4 0,0 0 0,0-1 0,0 1 0,0 0 0,0 1 0,0-1 0,0 0 0,0 0 0,0 1 0,0-1 0,1 1 0,-1 0 0,1-1 0,-1 1 0,1 0 0,0 0 0,-1 0 0,1 0 0,0 0 0,0 0 0,1 0 0,-1 0 0,0 1 0,1-1 0,-1 0 0,1 0 0,0 1 0,0-1 0,0 0 0,0 0 0,0 4 0,0-2 0,0 1 0,0-1 0,0 1 0,1-1 0,0 0 0,-1 0 0,2 1 0,-1-1 0,0 0 0,1 0 0,2 5 0,-2-8 0,-1 0 0,1 0 0,-1 0 0,1 0 0,-1 0 0,1-1 0,0 1 0,-1-1 0,1 1 0,0-1 0,0 1 0,0-1 0,-1 0 0,1 0 0,0 0 0,0 0 0,0 0 0,-1-1 0,1 1 0,0 0 0,0-1 0,-1 1 0,1-1 0,0 0 0,-1 1 0,1-1 0,0 0 0,2-2 0,-1 1 0,1 1 0,0-1 0,0 1 0,0 0 0,0 0 0,0 0 0,0 1 0,0-1 0,1 1 0,-1 0 0,0 0 0,0 1 0,0-1 0,0 1 0,7 2 0,-9-2 0,0 0 0,0 0 0,0 1 0,0-1 0,0 1 0,0-1 0,0 1 0,-1-1 0,1 1 0,-1 0 0,1 0 0,-1 0 0,0 0 0,1 0 0,-1 0 0,0 1 0,-1-1 0,1 0 0,0 0 0,-1 1 0,1-1 0,-1 0 0,1 1 0,-1-1 0,0 1 0,0-1 0,-1 4 0,1-3 11,0 0 0,0 0 0,0 0 0,-1 0 0,1 0 0,-1 0 0,0 0 0,0 0 0,0 0 0,0 0 0,0-1 0,-1 1 0,1 0 0,-1-1 1,0 0-1,0 1 0,0-1 0,0 0 0,0 0 0,0 0 0,-1 0 0,1 0 0,-3 1 0,-4 1-30,0 0 0,0-1 0,0 0 0,-1 0-1,-16 1 1,15-2-284,0 0 0,0 1 0,0 0 0,-10 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6T11:33:33"/>
    </inkml:context>
    <inkml:brush xml:id="br0">
      <inkml:brushProperty name="width" value="0.05" units="cm"/>
      <inkml:brushProperty name="height" value="0.05" units="cm"/>
    </inkml:brush>
  </inkml:definitions>
  <inkml:trace contextRef="#ctx0" brushRef="#br0">124 1 24575,'-4'0'0,"1"0"0,0 0 0,-1 0 0,1 0 0,0 1 0,-1-1 0,1 1 0,0 0 0,0 0 0,0 0 0,0 0 0,-1 0 0,1 1 0,1 0 0,-1-1 0,0 1 0,0 0 0,-3 4 0,3-2 0,1-1 0,0 1 0,1 0 0,-1 0 0,1 0 0,-1 0 0,1 0 0,1 0 0,-1 0 0,0 0 0,1 0 0,0 0 0,0 1 0,1 3 0,-2 10 0,0-14 0,1 0 0,-1 1 0,1-1 0,0 1 0,0-1 0,1 1 0,-1-1 0,1 0 0,0 1 0,2 6 0,0-11 0,0 0 0,0-1 0,0 1 0,0-1 0,0 0 0,0 0 0,0 0 0,0 0 0,-1 0 0,1-1 0,0 1 0,-1-1 0,1 0 0,4-4 0,5-1 0,-9 6 0,-1 0 0,0 1 0,0-1 0,1 1 0,-1 0 0,0-1 0,1 1 0,-1 0 0,1 1 0,-1-1 0,0 0 0,0 1 0,1-1 0,-1 1 0,0 0 0,0 0 0,1 0 0,-1 0 0,0 0 0,0 0 0,0 0 0,0 1 0,-1-1 0,1 1 0,0-1 0,0 1 0,-1 0 0,1 0 0,-1 0 0,0 0 0,0 0 0,1 0 0,-1 0 0,0 0 0,-1 0 0,2 4 0,-1-4 0,0 0 0,0 0 0,0 1 0,0-1 0,-1 0 0,1 1 0,-1-1 0,0 0 0,0 1 0,0-1 0,0 1 0,0-1 0,0 0 0,0 1 0,-1-1 0,1 0 0,-1 1 0,0-1 0,0 0 0,0 0 0,0 1 0,0-1 0,0 0 0,0 0 0,-1 0 0,1 0 0,-1-1 0,0 1 0,1 0 0,-1-1 0,0 1 0,0-1 0,0 1 0,0-1 0,0 0 0,0 0 0,-3 1 0,-4 1 0,-5 2 0,1 0 0,-1-2 0,0 1 0,0-2 0,0 0 0,-21 0 0,13 0-1365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Belge" ma:contentTypeID="0x010100F6BB7E323C92DA4BAD7D4FCA6865F718" ma:contentTypeVersion="6" ma:contentTypeDescription="Yeni belge oluşturun." ma:contentTypeScope="" ma:versionID="9bb5e81a9dd9611ca2132636f012c017">
  <xsd:schema xmlns:xsd="http://www.w3.org/2001/XMLSchema" xmlns:xs="http://www.w3.org/2001/XMLSchema" xmlns:p="http://schemas.microsoft.com/office/2006/metadata/properties" xmlns:ns3="f3425e02-f935-433a-8ed2-5f4c8ad774a6" targetNamespace="http://schemas.microsoft.com/office/2006/metadata/properties" ma:root="true" ma:fieldsID="64a4568ee0fb20db4872d36f94c259e2" ns3:_="">
    <xsd:import namespace="f3425e02-f935-433a-8ed2-5f4c8ad774a6"/>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425e02-f935-433a-8ed2-5f4c8ad774a6"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s:customData xmlns="http://www.wps.cn/officeDocument/2013/wpsCustomData" xmlns:s="http://www.wps.cn/officeDocument/2013/wpsCustomData">
  <customSectProps/>
  <customShpExts>
    <customShpInfo spid="_x0000_s1026" textRotate="1"/>
  </customShpExts>
</s:customDat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f3425e02-f935-433a-8ed2-5f4c8ad774a6" xsi:nil="true"/>
  </documentManagement>
</p:properties>
</file>

<file path=customXml/item6.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G3IIZEiXcKZWQnAjaXAtIxeKiA==">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</go:docsCustomData>
</go:gDocsCustomXmlDataStorage>
</file>

<file path=customXml/itemProps1.xml><?xml version="1.0" encoding="utf-8"?>
<ds:datastoreItem xmlns:ds="http://schemas.openxmlformats.org/officeDocument/2006/customXml" ds:itemID="{F7BDA726-D91E-4FA1-856E-3898C4F216E4}">
  <ds:schemaRefs>
    <ds:schemaRef ds:uri="http://schemas.microsoft.com/sharepoint/v3/contenttype/forms"/>
  </ds:schemaRefs>
</ds:datastoreItem>
</file>

<file path=customXml/itemProps2.xml><?xml version="1.0" encoding="utf-8"?>
<ds:datastoreItem xmlns:ds="http://schemas.openxmlformats.org/officeDocument/2006/customXml" ds:itemID="{F08360BB-6903-4942-A2EB-FA2F52A823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425e02-f935-433a-8ed2-5f4c8ad774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FA4493E6-0B67-4533-9BED-A92D7F422E3C}">
  <ds:schemaRefs>
    <ds:schemaRef ds:uri="http://schemas.openxmlformats.org/officeDocument/2006/bibliography"/>
  </ds:schemaRefs>
</ds:datastoreItem>
</file>

<file path=customXml/itemProps5.xml><?xml version="1.0" encoding="utf-8"?>
<ds:datastoreItem xmlns:ds="http://schemas.openxmlformats.org/officeDocument/2006/customXml" ds:itemID="{9CB0435A-7C97-41F0-B71A-57D3E98E6ABD}">
  <ds:schemaRefs>
    <ds:schemaRef ds:uri="http://schemas.microsoft.com/office/2006/metadata/properties"/>
    <ds:schemaRef ds:uri="http://schemas.microsoft.com/office/infopath/2007/PartnerControls"/>
    <ds:schemaRef ds:uri="f3425e02-f935-433a-8ed2-5f4c8ad774a6"/>
  </ds:schemaRefs>
</ds:datastoreItem>
</file>

<file path=customXml/itemProps6.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39</Pages>
  <Words>8236</Words>
  <Characters>47197</Characters>
  <Application>Microsoft Office Word</Application>
  <DocSecurity>0</DocSecurity>
  <Lines>1685</Lines>
  <Paragraphs>839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
      <vt:lpstr>T.C.</vt:lpstr>
      <vt:lpstr>İSTANBUL ATLAS ÜNİVERSİTESİ</vt:lpstr>
      <vt:lpstr>MÜHENDİSLİK VE DOĞA BİLİMLERİ </vt:lpstr>
      <vt:lpstr>FAKÜLTESİ</vt:lpstr>
      <vt:lpstr>/</vt:lpstr>
      <vt:lpstr/>
      <vt:lpstr/>
      <vt:lpstr/>
      <vt:lpstr/>
      <vt:lpstr/>
      <vt:lpstr/>
      <vt:lpstr/>
      <vt:lpstr/>
      <vt:lpstr/>
      <vt:lpstr/>
      <vt:lpstr>Project name </vt:lpstr>
      <vt:lpstr>Self-built UAV quadcopter drone</vt:lpstr>
      <vt:lpstr/>
      <vt:lpstr/>
      <vt:lpstr/>
      <vt:lpstr/>
      <vt:lpstr>Name Surname student number</vt:lpstr>
      <vt:lpstr>Izzeldin Alashqar 210504516</vt:lpstr>
      <vt:lpstr/>
      <vt:lpstr/>
      <vt:lpstr/>
      <vt:lpstr>Bachelor’s Degree Graduation Thesis</vt:lpstr>
      <vt:lpstr/>
      <vt:lpstr>Software Engineering</vt:lpstr>
      <vt:lpstr/>
      <vt:lpstr>Department of Software Engineering</vt:lpstr>
      <vt:lpstr/>
      <vt:lpstr/>
      <vt:lpstr/>
      <vt:lpstr/>
      <vt:lpstr/>
      <vt:lpstr>Advisor</vt:lpstr>
      <vt:lpstr/>
      <vt:lpstr>Prof. Dr. Naim Ajlouni</vt:lpstr>
      <vt:lpstr/>
      <vt:lpstr/>
      <vt:lpstr/>
      <vt:lpstr/>
      <vt:lpstr/>
      <vt:lpstr>May, 2025</vt:lpstr>
      <vt:lpstr/>
      <vt:lpstr/>
      <vt:lpstr>Özet</vt:lpstr>
      <vt:lpstr/>
      <vt:lpstr/>
      <vt:lpstr/>
      <vt:lpstr/>
      <vt:lpstr>Bu projede, insansız hava aracı (UAV) anlamına gelen bir otonom drone inşa etmey</vt:lpstr>
      <vt:lpstr>ANAHTAR KELİMELER: iletişim, hareket, yük bozulması, zaman, batarya, Quadrotor, </vt:lpstr>
      <vt:lpstr/>
      <vt:lpstr/>
      <vt:lpstr/>
      <vt:lpstr/>
      <vt:lpstr/>
      <vt:lpstr/>
      <vt:lpstr/>
      <vt:lpstr/>
      <vt:lpstr/>
      <vt:lpstr/>
      <vt:lpstr/>
      <vt:lpstr/>
      <vt:lpstr/>
      <vt:lpstr/>
      <vt:lpstr/>
      <vt:lpstr>Abstract (1)(3)</vt:lpstr>
      <vt:lpstr/>
      <vt:lpstr/>
      <vt:lpstr/>
      <vt:lpstr/>
      <vt:lpstr>This project focuses on the design and development of a self-built UAV (Unmanned</vt:lpstr>
      <vt:lpstr>The drone is designed to hover with the ability to tolerate load disturbances of</vt:lpstr>
      <vt:lpstr/>
      <vt:lpstr/>
      <vt:lpstr>KEYWORDS: communication, moving, load disturbance, time, battery, Quadrotor, Aer</vt:lpstr>
      <vt:lpstr/>
      <vt:lpstr/>
      <vt:lpstr/>
      <vt:lpstr/>
      <vt:lpstr/>
      <vt:lpstr/>
      <vt:lpstr/>
      <vt:lpstr/>
      <vt:lpstr/>
      <vt:lpstr/>
      <vt:lpstr/>
      <vt:lpstr/>
      <vt:lpstr/>
      <vt:lpstr/>
      <vt:lpstr/>
      <vt:lpstr/>
      <vt:lpstr/>
      <vt:lpstr/>
      <vt:lpstr/>
    </vt:vector>
  </TitlesOfParts>
  <Company/>
  <LinksUpToDate>false</LinksUpToDate>
  <CharactersWithSpaces>54594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uzun</dc:creator>
  <cp:lastModifiedBy>IZZELDIN OSAMA JUMAA ALASHQAR</cp:lastModifiedBy>
  <cp:revision>16</cp:revision>
  <dcterms:created xsi:type="dcterms:W3CDTF">2025-01-18T15:59:00Z</dcterms:created>
  <dcterms:modified xsi:type="dcterms:W3CDTF">2025-06-12T09:49:00Z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0x010100F6BB7E323C92DA4BAD7D4FCA6865F718</vt:lpwstr>
  </property>
  <property fmtid="{D5CDD505-2E9C-101B-9397-08002B2CF9AE}" pid="3" name="GrammarlyDocumentId">
    <vt:lpwstr>08e5a86fb1e346bf075409475e7aff6e7e0c53c634626ada5824b7b4554cb672</vt:lpwstr>
  </property>
  <property fmtid="{D5CDD505-2E9C-101B-9397-08002B2CF9AE}" pid="4" name="KSOProductBuildVer">
    <vt:lpwstr>2057-12.2.0.19805</vt:lpwstr>
  </property>
  <property fmtid="{D5CDD505-2E9C-101B-9397-08002B2CF9AE}" pid="5" name="ICV">
    <vt:lpwstr>D6995FF18DB7403499060231312C9E88_12</vt:lpwstr>
  </property>
</Properties>
</file>